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9B1654" w14:textId="479E1E80" w:rsidR="007D4EEB" w:rsidRDefault="00FD60D6">
      <w:pPr>
        <w:pStyle w:val="Title"/>
        <w:pPrChange w:id="1" w:author="Will Thompson" w:date="2016-02-12T10:47:00Z">
          <w:pPr/>
        </w:pPrChange>
      </w:pPr>
      <w:r w:rsidRPr="00FD60D6">
        <w:t xml:space="preserve">Principles for </w:t>
      </w:r>
      <w:del w:id="2" w:author="Michele Hart" w:date="2016-09-02T17:33:00Z">
        <w:r w:rsidRPr="00FD60D6" w:rsidDel="00342AE6">
          <w:delText>Data Visualization Submissions</w:delText>
        </w:r>
      </w:del>
      <w:ins w:id="3" w:author="Michele Hart" w:date="2016-09-02T17:33:00Z">
        <w:r w:rsidR="00342AE6">
          <w:t>Designing Power BI reports</w:t>
        </w:r>
      </w:ins>
    </w:p>
    <w:p w14:paraId="3F58163A" w14:textId="77777777" w:rsidR="00131D5B" w:rsidDel="00131D5B" w:rsidRDefault="00131D5B">
      <w:pPr>
        <w:rPr>
          <w:del w:id="4" w:author="Will Thompson" w:date="2016-02-12T10:47:00Z"/>
        </w:rPr>
      </w:pPr>
    </w:p>
    <w:customXmlInsRangeStart w:id="5" w:author="Will Thompson" w:date="2016-02-12T10:47:00Z"/>
    <w:sdt>
      <w:sdtPr>
        <w:rPr>
          <w:rFonts w:asciiTheme="minorHAnsi" w:eastAsiaTheme="minorHAnsi" w:hAnsiTheme="minorHAnsi" w:cstheme="minorBidi"/>
          <w:color w:val="auto"/>
          <w:sz w:val="22"/>
          <w:szCs w:val="22"/>
        </w:rPr>
        <w:id w:val="2075545174"/>
        <w:docPartObj>
          <w:docPartGallery w:val="Table of Contents"/>
          <w:docPartUnique/>
        </w:docPartObj>
      </w:sdtPr>
      <w:sdtEndPr>
        <w:rPr>
          <w:b/>
          <w:bCs/>
          <w:noProof/>
        </w:rPr>
      </w:sdtEndPr>
      <w:sdtContent>
        <w:customXmlInsRangeEnd w:id="5"/>
        <w:p w14:paraId="31597521" w14:textId="191B0D57" w:rsidR="00131D5B" w:rsidRDefault="00131D5B">
          <w:pPr>
            <w:pStyle w:val="TOCHeading"/>
            <w:rPr>
              <w:ins w:id="6" w:author="Will Thompson" w:date="2016-02-12T10:47:00Z"/>
            </w:rPr>
          </w:pPr>
          <w:ins w:id="7" w:author="Will Thompson" w:date="2016-02-12T10:47:00Z">
            <w:r>
              <w:t>Contents</w:t>
            </w:r>
          </w:ins>
        </w:p>
        <w:p w14:paraId="6B4A97E5" w14:textId="1C37B669" w:rsidR="00FC1BA2" w:rsidRDefault="00131D5B">
          <w:pPr>
            <w:pStyle w:val="TOC1"/>
            <w:tabs>
              <w:tab w:val="right" w:leader="dot" w:pos="9350"/>
            </w:tabs>
            <w:rPr>
              <w:ins w:id="8" w:author="Michele Hart" w:date="2016-10-01T12:27:00Z"/>
              <w:rFonts w:eastAsiaTheme="minorEastAsia"/>
              <w:noProof/>
            </w:rPr>
          </w:pPr>
          <w:ins w:id="9" w:author="Will Thompson" w:date="2016-02-12T10:47:00Z">
            <w:r>
              <w:fldChar w:fldCharType="begin"/>
            </w:r>
            <w:r>
              <w:instrText xml:space="preserve"> TOC \o "1-3" \h \z \u </w:instrText>
            </w:r>
            <w:r>
              <w:fldChar w:fldCharType="separate"/>
            </w:r>
          </w:ins>
          <w:ins w:id="10" w:author="Michele Hart" w:date="2016-10-01T12:27:00Z">
            <w:r w:rsidR="00FC1BA2" w:rsidRPr="00C107B9">
              <w:rPr>
                <w:rStyle w:val="Hyperlink"/>
                <w:noProof/>
              </w:rPr>
              <w:fldChar w:fldCharType="begin"/>
            </w:r>
            <w:r w:rsidR="00FC1BA2" w:rsidRPr="00C107B9">
              <w:rPr>
                <w:rStyle w:val="Hyperlink"/>
                <w:noProof/>
              </w:rPr>
              <w:instrText xml:space="preserve"> </w:instrText>
            </w:r>
            <w:r w:rsidR="00FC1BA2">
              <w:rPr>
                <w:noProof/>
              </w:rPr>
              <w:instrText>HYPERLINK \l "_Toc463088159"</w:instrText>
            </w:r>
            <w:r w:rsidR="00FC1BA2" w:rsidRPr="00C107B9">
              <w:rPr>
                <w:rStyle w:val="Hyperlink"/>
                <w:noProof/>
              </w:rPr>
              <w:instrText xml:space="preserve"> </w:instrText>
            </w:r>
            <w:r w:rsidR="00FC1BA2" w:rsidRPr="00C107B9">
              <w:rPr>
                <w:rStyle w:val="Hyperlink"/>
                <w:noProof/>
              </w:rPr>
              <w:fldChar w:fldCharType="separate"/>
            </w:r>
            <w:r w:rsidR="00FC1BA2" w:rsidRPr="00C107B9">
              <w:rPr>
                <w:rStyle w:val="Hyperlink"/>
                <w:noProof/>
              </w:rPr>
              <w:t>Introduction</w:t>
            </w:r>
            <w:r w:rsidR="00FC1BA2">
              <w:rPr>
                <w:noProof/>
                <w:webHidden/>
              </w:rPr>
              <w:tab/>
            </w:r>
            <w:r w:rsidR="00FC1BA2">
              <w:rPr>
                <w:noProof/>
                <w:webHidden/>
              </w:rPr>
              <w:fldChar w:fldCharType="begin"/>
            </w:r>
            <w:r w:rsidR="00FC1BA2">
              <w:rPr>
                <w:noProof/>
                <w:webHidden/>
              </w:rPr>
              <w:instrText xml:space="preserve"> PAGEREF _Toc463088159 \h </w:instrText>
            </w:r>
          </w:ins>
          <w:r w:rsidR="00FC1BA2">
            <w:rPr>
              <w:noProof/>
              <w:webHidden/>
            </w:rPr>
          </w:r>
          <w:r w:rsidR="00FC1BA2">
            <w:rPr>
              <w:noProof/>
              <w:webHidden/>
            </w:rPr>
            <w:fldChar w:fldCharType="separate"/>
          </w:r>
          <w:ins w:id="11" w:author="Michele Hart" w:date="2016-10-01T12:27:00Z">
            <w:r w:rsidR="00FC1BA2">
              <w:rPr>
                <w:noProof/>
                <w:webHidden/>
              </w:rPr>
              <w:t>3</w:t>
            </w:r>
            <w:r w:rsidR="00FC1BA2">
              <w:rPr>
                <w:noProof/>
                <w:webHidden/>
              </w:rPr>
              <w:fldChar w:fldCharType="end"/>
            </w:r>
            <w:r w:rsidR="00FC1BA2" w:rsidRPr="00C107B9">
              <w:rPr>
                <w:rStyle w:val="Hyperlink"/>
                <w:noProof/>
              </w:rPr>
              <w:fldChar w:fldCharType="end"/>
            </w:r>
          </w:ins>
        </w:p>
        <w:p w14:paraId="27B22CFF" w14:textId="082D6067" w:rsidR="00FC1BA2" w:rsidRDefault="00FC1BA2">
          <w:pPr>
            <w:pStyle w:val="TOC1"/>
            <w:tabs>
              <w:tab w:val="right" w:leader="dot" w:pos="9350"/>
            </w:tabs>
            <w:rPr>
              <w:ins w:id="12" w:author="Michele Hart" w:date="2016-10-01T12:27:00Z"/>
              <w:rFonts w:eastAsiaTheme="minorEastAsia"/>
              <w:noProof/>
            </w:rPr>
          </w:pPr>
          <w:ins w:id="13"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"_Toc463088160"</w:instrText>
            </w:r>
            <w:r w:rsidRPr="00C107B9">
              <w:rPr>
                <w:rStyle w:val="Hyperlink"/>
                <w:noProof/>
              </w:rPr>
              <w:instrText xml:space="preserve"> </w:instrText>
            </w:r>
            <w:r w:rsidRPr="00C107B9">
              <w:rPr>
                <w:rStyle w:val="Hyperlink"/>
                <w:noProof/>
              </w:rPr>
              <w:fldChar w:fldCharType="separate"/>
            </w:r>
            <w:r w:rsidRPr="00C107B9">
              <w:rPr>
                <w:rStyle w:val="Hyperlink"/>
                <w:noProof/>
              </w:rPr>
              <w:t>A look at the landscape and terminology</w:t>
            </w:r>
            <w:r>
              <w:rPr>
                <w:noProof/>
                <w:webHidden/>
              </w:rPr>
              <w:tab/>
            </w:r>
            <w:r>
              <w:rPr>
                <w:noProof/>
                <w:webHidden/>
              </w:rPr>
              <w:fldChar w:fldCharType="begin"/>
            </w:r>
            <w:r>
              <w:rPr>
                <w:noProof/>
                <w:webHidden/>
              </w:rPr>
              <w:instrText xml:space="preserve"> PAGEREF _Toc463088160 \h </w:instrText>
            </w:r>
          </w:ins>
          <w:r>
            <w:rPr>
              <w:noProof/>
              <w:webHidden/>
            </w:rPr>
          </w:r>
          <w:r>
            <w:rPr>
              <w:noProof/>
              <w:webHidden/>
            </w:rPr>
            <w:fldChar w:fldCharType="separate"/>
          </w:r>
          <w:ins w:id="14" w:author="Michele Hart" w:date="2016-10-01T12:27:00Z">
            <w:r>
              <w:rPr>
                <w:noProof/>
                <w:webHidden/>
              </w:rPr>
              <w:t>3</w:t>
            </w:r>
            <w:r>
              <w:rPr>
                <w:noProof/>
                <w:webHidden/>
              </w:rPr>
              <w:fldChar w:fldCharType="end"/>
            </w:r>
            <w:r w:rsidRPr="00C107B9">
              <w:rPr>
                <w:rStyle w:val="Hyperlink"/>
                <w:noProof/>
              </w:rPr>
              <w:fldChar w:fldCharType="end"/>
            </w:r>
          </w:ins>
        </w:p>
        <w:p w14:paraId="7974EF66" w14:textId="50647DE3" w:rsidR="00FC1BA2" w:rsidRDefault="00FC1BA2">
          <w:pPr>
            <w:pStyle w:val="TOC1"/>
            <w:tabs>
              <w:tab w:val="right" w:leader="dot" w:pos="9350"/>
            </w:tabs>
            <w:rPr>
              <w:ins w:id="15" w:author="Michele Hart" w:date="2016-10-01T12:27:00Z"/>
              <w:rFonts w:eastAsiaTheme="minorEastAsia"/>
              <w:noProof/>
            </w:rPr>
          </w:pPr>
          <w:ins w:id="16"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"_Toc463088161"</w:instrText>
            </w:r>
            <w:r w:rsidRPr="00C107B9">
              <w:rPr>
                <w:rStyle w:val="Hyperlink"/>
                <w:noProof/>
              </w:rPr>
              <w:instrText xml:space="preserve"> </w:instrText>
            </w:r>
            <w:r w:rsidRPr="00C107B9">
              <w:rPr>
                <w:rStyle w:val="Hyperlink"/>
                <w:noProof/>
              </w:rPr>
              <w:fldChar w:fldCharType="separate"/>
            </w:r>
            <w:r w:rsidRPr="00C107B9">
              <w:rPr>
                <w:rStyle w:val="Hyperlink"/>
                <w:noProof/>
              </w:rPr>
              <w:t>Before you build your first visualization…focus on requirements</w:t>
            </w:r>
            <w:r>
              <w:rPr>
                <w:noProof/>
                <w:webHidden/>
              </w:rPr>
              <w:tab/>
            </w:r>
            <w:r>
              <w:rPr>
                <w:noProof/>
                <w:webHidden/>
              </w:rPr>
              <w:fldChar w:fldCharType="begin"/>
            </w:r>
            <w:r>
              <w:rPr>
                <w:noProof/>
                <w:webHidden/>
              </w:rPr>
              <w:instrText xml:space="preserve"> PAGEREF _Toc463088161 \h </w:instrText>
            </w:r>
          </w:ins>
          <w:r>
            <w:rPr>
              <w:noProof/>
              <w:webHidden/>
            </w:rPr>
          </w:r>
          <w:r>
            <w:rPr>
              <w:noProof/>
              <w:webHidden/>
            </w:rPr>
            <w:fldChar w:fldCharType="separate"/>
          </w:r>
          <w:ins w:id="17" w:author="Michele Hart" w:date="2016-10-01T12:27:00Z">
            <w:r>
              <w:rPr>
                <w:noProof/>
                <w:webHidden/>
              </w:rPr>
              <w:t>3</w:t>
            </w:r>
            <w:r>
              <w:rPr>
                <w:noProof/>
                <w:webHidden/>
              </w:rPr>
              <w:fldChar w:fldCharType="end"/>
            </w:r>
            <w:r w:rsidRPr="00C107B9">
              <w:rPr>
                <w:rStyle w:val="Hyperlink"/>
                <w:noProof/>
              </w:rPr>
              <w:fldChar w:fldCharType="end"/>
            </w:r>
          </w:ins>
        </w:p>
        <w:p w14:paraId="1611282C" w14:textId="296DD638" w:rsidR="00FC1BA2" w:rsidRDefault="00FC1BA2">
          <w:pPr>
            <w:pStyle w:val="TOC1"/>
            <w:tabs>
              <w:tab w:val="right" w:leader="dot" w:pos="9350"/>
            </w:tabs>
            <w:rPr>
              <w:ins w:id="18" w:author="Michele Hart" w:date="2016-10-01T12:27:00Z"/>
              <w:rFonts w:eastAsiaTheme="minorEastAsia"/>
              <w:noProof/>
            </w:rPr>
          </w:pPr>
          <w:ins w:id="19"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"_Toc463088162"</w:instrText>
            </w:r>
            <w:r w:rsidRPr="00C107B9">
              <w:rPr>
                <w:rStyle w:val="Hyperlink"/>
                <w:noProof/>
              </w:rPr>
              <w:instrText xml:space="preserve"> </w:instrText>
            </w:r>
            <w:r w:rsidRPr="00C107B9">
              <w:rPr>
                <w:rStyle w:val="Hyperlink"/>
                <w:noProof/>
              </w:rPr>
              <w:fldChar w:fldCharType="separate"/>
            </w:r>
            <w:r w:rsidRPr="00C107B9">
              <w:rPr>
                <w:rStyle w:val="Hyperlink"/>
                <w:noProof/>
              </w:rPr>
              <w:t>Principles of report design</w:t>
            </w:r>
            <w:r>
              <w:rPr>
                <w:noProof/>
                <w:webHidden/>
              </w:rPr>
              <w:tab/>
            </w:r>
            <w:r>
              <w:rPr>
                <w:noProof/>
                <w:webHidden/>
              </w:rPr>
              <w:fldChar w:fldCharType="begin"/>
            </w:r>
            <w:r>
              <w:rPr>
                <w:noProof/>
                <w:webHidden/>
              </w:rPr>
              <w:instrText xml:space="preserve"> PAGEREF _Toc463088162 \h </w:instrText>
            </w:r>
          </w:ins>
          <w:r>
            <w:rPr>
              <w:noProof/>
              <w:webHidden/>
            </w:rPr>
          </w:r>
          <w:r>
            <w:rPr>
              <w:noProof/>
              <w:webHidden/>
            </w:rPr>
            <w:fldChar w:fldCharType="separate"/>
          </w:r>
          <w:ins w:id="20" w:author="Michele Hart" w:date="2016-10-01T12:27:00Z">
            <w:r>
              <w:rPr>
                <w:noProof/>
                <w:webHidden/>
              </w:rPr>
              <w:t>4</w:t>
            </w:r>
            <w:r>
              <w:rPr>
                <w:noProof/>
                <w:webHidden/>
              </w:rPr>
              <w:fldChar w:fldCharType="end"/>
            </w:r>
            <w:r w:rsidRPr="00C107B9">
              <w:rPr>
                <w:rStyle w:val="Hyperlink"/>
                <w:noProof/>
              </w:rPr>
              <w:fldChar w:fldCharType="end"/>
            </w:r>
          </w:ins>
        </w:p>
        <w:p w14:paraId="2B3EED3D" w14:textId="048AAEDB" w:rsidR="00FC1BA2" w:rsidRDefault="00FC1BA2">
          <w:pPr>
            <w:pStyle w:val="TOC2"/>
            <w:tabs>
              <w:tab w:val="right" w:leader="dot" w:pos="9350"/>
            </w:tabs>
            <w:rPr>
              <w:ins w:id="21" w:author="Michele Hart" w:date="2016-10-01T12:27:00Z"/>
              <w:rFonts w:eastAsiaTheme="minorEastAsia"/>
              <w:noProof/>
            </w:rPr>
          </w:pPr>
          <w:ins w:id="22"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"_Toc463088163"</w:instrText>
            </w:r>
            <w:r w:rsidRPr="00C107B9">
              <w:rPr>
                <w:rStyle w:val="Hyperlink"/>
                <w:noProof/>
              </w:rPr>
              <w:instrText xml:space="preserve"> </w:instrText>
            </w:r>
            <w:r w:rsidRPr="00C107B9">
              <w:rPr>
                <w:rStyle w:val="Hyperlink"/>
                <w:noProof/>
              </w:rPr>
              <w:fldChar w:fldCharType="separate"/>
            </w:r>
            <w:r w:rsidRPr="00C107B9">
              <w:rPr>
                <w:rStyle w:val="Hyperlink"/>
                <w:noProof/>
              </w:rPr>
              <w:t>Layout - the report canvas</w:t>
            </w:r>
            <w:r>
              <w:rPr>
                <w:noProof/>
                <w:webHidden/>
              </w:rPr>
              <w:tab/>
            </w:r>
            <w:r>
              <w:rPr>
                <w:noProof/>
                <w:webHidden/>
              </w:rPr>
              <w:fldChar w:fldCharType="begin"/>
            </w:r>
            <w:r>
              <w:rPr>
                <w:noProof/>
                <w:webHidden/>
              </w:rPr>
              <w:instrText xml:space="preserve"> PAGEREF _Toc463088163 \h </w:instrText>
            </w:r>
          </w:ins>
          <w:r>
            <w:rPr>
              <w:noProof/>
              <w:webHidden/>
            </w:rPr>
          </w:r>
          <w:r>
            <w:rPr>
              <w:noProof/>
              <w:webHidden/>
            </w:rPr>
            <w:fldChar w:fldCharType="separate"/>
          </w:r>
          <w:ins w:id="23" w:author="Michele Hart" w:date="2016-10-01T12:27:00Z">
            <w:r>
              <w:rPr>
                <w:noProof/>
                <w:webHidden/>
              </w:rPr>
              <w:t>4</w:t>
            </w:r>
            <w:r>
              <w:rPr>
                <w:noProof/>
                <w:webHidden/>
              </w:rPr>
              <w:fldChar w:fldCharType="end"/>
            </w:r>
            <w:r w:rsidRPr="00C107B9">
              <w:rPr>
                <w:rStyle w:val="Hyperlink"/>
                <w:noProof/>
              </w:rPr>
              <w:fldChar w:fldCharType="end"/>
            </w:r>
          </w:ins>
        </w:p>
        <w:p w14:paraId="281FFB0D" w14:textId="531DEC63" w:rsidR="00FC1BA2" w:rsidRDefault="00FC1BA2">
          <w:pPr>
            <w:pStyle w:val="TOC3"/>
            <w:tabs>
              <w:tab w:val="right" w:leader="dot" w:pos="9350"/>
            </w:tabs>
            <w:rPr>
              <w:ins w:id="24" w:author="Michele Hart" w:date="2016-10-01T12:27:00Z"/>
              <w:rFonts w:eastAsiaTheme="minorEastAsia"/>
              <w:noProof/>
            </w:rPr>
          </w:pPr>
          <w:ins w:id="25"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"_Toc463088164"</w:instrText>
            </w:r>
            <w:r w:rsidRPr="00C107B9">
              <w:rPr>
                <w:rStyle w:val="Hyperlink"/>
                <w:noProof/>
              </w:rPr>
              <w:instrText xml:space="preserve"> </w:instrText>
            </w:r>
            <w:r w:rsidRPr="00C107B9">
              <w:rPr>
                <w:rStyle w:val="Hyperlink"/>
                <w:noProof/>
              </w:rPr>
              <w:fldChar w:fldCharType="separate"/>
            </w:r>
            <w:r w:rsidRPr="00C107B9">
              <w:rPr>
                <w:rStyle w:val="Hyperlink"/>
                <w:noProof/>
              </w:rPr>
              <w:t>Alignment, order, and proximity</w:t>
            </w:r>
            <w:r>
              <w:rPr>
                <w:noProof/>
                <w:webHidden/>
              </w:rPr>
              <w:tab/>
            </w:r>
            <w:r>
              <w:rPr>
                <w:noProof/>
                <w:webHidden/>
              </w:rPr>
              <w:fldChar w:fldCharType="begin"/>
            </w:r>
            <w:r>
              <w:rPr>
                <w:noProof/>
                <w:webHidden/>
              </w:rPr>
              <w:instrText xml:space="preserve"> PAGEREF _Toc463088164 \h </w:instrText>
            </w:r>
          </w:ins>
          <w:r>
            <w:rPr>
              <w:noProof/>
              <w:webHidden/>
            </w:rPr>
          </w:r>
          <w:r>
            <w:rPr>
              <w:noProof/>
              <w:webHidden/>
            </w:rPr>
            <w:fldChar w:fldCharType="separate"/>
          </w:r>
          <w:ins w:id="26" w:author="Michele Hart" w:date="2016-10-01T12:27:00Z">
            <w:r>
              <w:rPr>
                <w:noProof/>
                <w:webHidden/>
              </w:rPr>
              <w:t>5</w:t>
            </w:r>
            <w:r>
              <w:rPr>
                <w:noProof/>
                <w:webHidden/>
              </w:rPr>
              <w:fldChar w:fldCharType="end"/>
            </w:r>
            <w:r w:rsidRPr="00C107B9">
              <w:rPr>
                <w:rStyle w:val="Hyperlink"/>
                <w:noProof/>
              </w:rPr>
              <w:fldChar w:fldCharType="end"/>
            </w:r>
          </w:ins>
        </w:p>
        <w:p w14:paraId="6DEEFCE8" w14:textId="7C4395DD" w:rsidR="00FC1BA2" w:rsidRDefault="00FC1BA2">
          <w:pPr>
            <w:pStyle w:val="TOC3"/>
            <w:tabs>
              <w:tab w:val="right" w:leader="dot" w:pos="9350"/>
            </w:tabs>
            <w:rPr>
              <w:ins w:id="27" w:author="Michele Hart" w:date="2016-10-01T12:27:00Z"/>
              <w:rFonts w:eastAsiaTheme="minorEastAsia"/>
              <w:noProof/>
            </w:rPr>
          </w:pPr>
          <w:ins w:id="28"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"_Toc463088165"</w:instrText>
            </w:r>
            <w:r w:rsidRPr="00C107B9">
              <w:rPr>
                <w:rStyle w:val="Hyperlink"/>
                <w:noProof/>
              </w:rPr>
              <w:instrText xml:space="preserve"> </w:instrText>
            </w:r>
            <w:r w:rsidRPr="00C107B9">
              <w:rPr>
                <w:rStyle w:val="Hyperlink"/>
                <w:noProof/>
              </w:rPr>
              <w:fldChar w:fldCharType="separate"/>
            </w:r>
            <w:r w:rsidRPr="00C107B9">
              <w:rPr>
                <w:rStyle w:val="Hyperlink"/>
                <w:noProof/>
              </w:rPr>
              <w:t>Alignment</w:t>
            </w:r>
            <w:r>
              <w:rPr>
                <w:noProof/>
                <w:webHidden/>
              </w:rPr>
              <w:tab/>
            </w:r>
            <w:r>
              <w:rPr>
                <w:noProof/>
                <w:webHidden/>
              </w:rPr>
              <w:fldChar w:fldCharType="begin"/>
            </w:r>
            <w:r>
              <w:rPr>
                <w:noProof/>
                <w:webHidden/>
              </w:rPr>
              <w:instrText xml:space="preserve"> PAGEREF _Toc463088165 \h </w:instrText>
            </w:r>
          </w:ins>
          <w:r>
            <w:rPr>
              <w:noProof/>
              <w:webHidden/>
            </w:rPr>
          </w:r>
          <w:r>
            <w:rPr>
              <w:noProof/>
              <w:webHidden/>
            </w:rPr>
            <w:fldChar w:fldCharType="separate"/>
          </w:r>
          <w:ins w:id="29" w:author="Michele Hart" w:date="2016-10-01T12:27:00Z">
            <w:r>
              <w:rPr>
                <w:noProof/>
                <w:webHidden/>
              </w:rPr>
              <w:t>6</w:t>
            </w:r>
            <w:r>
              <w:rPr>
                <w:noProof/>
                <w:webHidden/>
              </w:rPr>
              <w:fldChar w:fldCharType="end"/>
            </w:r>
            <w:r w:rsidRPr="00C107B9">
              <w:rPr>
                <w:rStyle w:val="Hyperlink"/>
                <w:noProof/>
              </w:rPr>
              <w:fldChar w:fldCharType="end"/>
            </w:r>
          </w:ins>
        </w:p>
        <w:p w14:paraId="046952A9" w14:textId="52EDEB14" w:rsidR="00FC1BA2" w:rsidRDefault="00FC1BA2">
          <w:pPr>
            <w:pStyle w:val="TOC2"/>
            <w:tabs>
              <w:tab w:val="right" w:leader="dot" w:pos="9350"/>
            </w:tabs>
            <w:rPr>
              <w:ins w:id="30" w:author="Michele Hart" w:date="2016-10-01T12:27:00Z"/>
              <w:rFonts w:eastAsiaTheme="minorEastAsia"/>
              <w:noProof/>
            </w:rPr>
          </w:pPr>
          <w:ins w:id="31"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"_Toc463088166"</w:instrText>
            </w:r>
            <w:r w:rsidRPr="00C107B9">
              <w:rPr>
                <w:rStyle w:val="Hyperlink"/>
                <w:noProof/>
              </w:rPr>
              <w:instrText xml:space="preserve"> </w:instrText>
            </w:r>
            <w:r w:rsidRPr="00C107B9">
              <w:rPr>
                <w:rStyle w:val="Hyperlink"/>
                <w:noProof/>
              </w:rPr>
              <w:fldChar w:fldCharType="separate"/>
            </w:r>
            <w:r w:rsidRPr="00C107B9">
              <w:rPr>
                <w:rStyle w:val="Hyperlink"/>
                <w:noProof/>
              </w:rPr>
              <w:t>Fit to the space</w:t>
            </w:r>
            <w:r>
              <w:rPr>
                <w:noProof/>
                <w:webHidden/>
              </w:rPr>
              <w:tab/>
            </w:r>
            <w:r>
              <w:rPr>
                <w:noProof/>
                <w:webHidden/>
              </w:rPr>
              <w:fldChar w:fldCharType="begin"/>
            </w:r>
            <w:r>
              <w:rPr>
                <w:noProof/>
                <w:webHidden/>
              </w:rPr>
              <w:instrText xml:space="preserve"> PAGEREF _Toc463088166 \h </w:instrText>
            </w:r>
          </w:ins>
          <w:r>
            <w:rPr>
              <w:noProof/>
              <w:webHidden/>
            </w:rPr>
          </w:r>
          <w:r>
            <w:rPr>
              <w:noProof/>
              <w:webHidden/>
            </w:rPr>
            <w:fldChar w:fldCharType="separate"/>
          </w:r>
          <w:ins w:id="32" w:author="Michele Hart" w:date="2016-10-01T12:27:00Z">
            <w:r>
              <w:rPr>
                <w:noProof/>
                <w:webHidden/>
              </w:rPr>
              <w:t>8</w:t>
            </w:r>
            <w:r>
              <w:rPr>
                <w:noProof/>
                <w:webHidden/>
              </w:rPr>
              <w:fldChar w:fldCharType="end"/>
            </w:r>
            <w:r w:rsidRPr="00C107B9">
              <w:rPr>
                <w:rStyle w:val="Hyperlink"/>
                <w:noProof/>
              </w:rPr>
              <w:fldChar w:fldCharType="end"/>
            </w:r>
          </w:ins>
        </w:p>
        <w:p w14:paraId="5794D2F8" w14:textId="1305D51A" w:rsidR="00FC1BA2" w:rsidRDefault="00FC1BA2">
          <w:pPr>
            <w:pStyle w:val="TOC3"/>
            <w:tabs>
              <w:tab w:val="right" w:leader="dot" w:pos="9350"/>
            </w:tabs>
            <w:rPr>
              <w:ins w:id="33" w:author="Michele Hart" w:date="2016-10-01T12:27:00Z"/>
              <w:rFonts w:eastAsiaTheme="minorEastAsia"/>
              <w:noProof/>
            </w:rPr>
          </w:pPr>
          <w:ins w:id="34"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"_Toc463088167"</w:instrText>
            </w:r>
            <w:r w:rsidRPr="00C107B9">
              <w:rPr>
                <w:rStyle w:val="Hyperlink"/>
                <w:noProof/>
              </w:rPr>
              <w:instrText xml:space="preserve"> </w:instrText>
            </w:r>
            <w:r w:rsidRPr="00C107B9">
              <w:rPr>
                <w:rStyle w:val="Hyperlink"/>
                <w:noProof/>
              </w:rPr>
              <w:fldChar w:fldCharType="separate"/>
            </w:r>
            <w:r w:rsidRPr="00C107B9">
              <w:rPr>
                <w:rStyle w:val="Hyperlink"/>
                <w:noProof/>
              </w:rPr>
              <w:t>Reduce clutter</w:t>
            </w:r>
            <w:r>
              <w:rPr>
                <w:noProof/>
                <w:webHidden/>
              </w:rPr>
              <w:tab/>
            </w:r>
            <w:r>
              <w:rPr>
                <w:noProof/>
                <w:webHidden/>
              </w:rPr>
              <w:fldChar w:fldCharType="begin"/>
            </w:r>
            <w:r>
              <w:rPr>
                <w:noProof/>
                <w:webHidden/>
              </w:rPr>
              <w:instrText xml:space="preserve"> PAGEREF _Toc463088167 \h </w:instrText>
            </w:r>
          </w:ins>
          <w:r>
            <w:rPr>
              <w:noProof/>
              <w:webHidden/>
            </w:rPr>
          </w:r>
          <w:r>
            <w:rPr>
              <w:noProof/>
              <w:webHidden/>
            </w:rPr>
            <w:fldChar w:fldCharType="separate"/>
          </w:r>
          <w:ins w:id="35" w:author="Michele Hart" w:date="2016-10-01T12:27:00Z">
            <w:r>
              <w:rPr>
                <w:noProof/>
                <w:webHidden/>
              </w:rPr>
              <w:t>10</w:t>
            </w:r>
            <w:r>
              <w:rPr>
                <w:noProof/>
                <w:webHidden/>
              </w:rPr>
              <w:fldChar w:fldCharType="end"/>
            </w:r>
            <w:r w:rsidRPr="00C107B9">
              <w:rPr>
                <w:rStyle w:val="Hyperlink"/>
                <w:noProof/>
              </w:rPr>
              <w:fldChar w:fldCharType="end"/>
            </w:r>
          </w:ins>
        </w:p>
        <w:p w14:paraId="036E4911" w14:textId="555E614D" w:rsidR="00FC1BA2" w:rsidRDefault="00FC1BA2">
          <w:pPr>
            <w:pStyle w:val="TOC2"/>
            <w:tabs>
              <w:tab w:val="right" w:leader="dot" w:pos="9350"/>
            </w:tabs>
            <w:rPr>
              <w:ins w:id="36" w:author="Michele Hart" w:date="2016-10-01T12:27:00Z"/>
              <w:rFonts w:eastAsiaTheme="minorEastAsia"/>
              <w:noProof/>
            </w:rPr>
          </w:pPr>
          <w:ins w:id="37"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"_Toc463088169"</w:instrText>
            </w:r>
            <w:r w:rsidRPr="00C107B9">
              <w:rPr>
                <w:rStyle w:val="Hyperlink"/>
                <w:noProof/>
              </w:rPr>
              <w:instrText xml:space="preserve"> </w:instrText>
            </w:r>
            <w:r w:rsidRPr="00C107B9">
              <w:rPr>
                <w:rStyle w:val="Hyperlink"/>
                <w:noProof/>
              </w:rPr>
              <w:fldChar w:fldCharType="separate"/>
            </w:r>
            <w:r w:rsidRPr="00C107B9">
              <w:rPr>
                <w:rStyle w:val="Hyperlink"/>
                <w:noProof/>
              </w:rPr>
              <w:t>Tell a story at a glance</w:t>
            </w:r>
            <w:r>
              <w:rPr>
                <w:noProof/>
                <w:webHidden/>
              </w:rPr>
              <w:tab/>
            </w:r>
            <w:r>
              <w:rPr>
                <w:noProof/>
                <w:webHidden/>
              </w:rPr>
              <w:fldChar w:fldCharType="begin"/>
            </w:r>
            <w:r>
              <w:rPr>
                <w:noProof/>
                <w:webHidden/>
              </w:rPr>
              <w:instrText xml:space="preserve"> PAGEREF _Toc463088169 \h </w:instrText>
            </w:r>
          </w:ins>
          <w:r>
            <w:rPr>
              <w:noProof/>
              <w:webHidden/>
            </w:rPr>
          </w:r>
          <w:r>
            <w:rPr>
              <w:noProof/>
              <w:webHidden/>
            </w:rPr>
            <w:fldChar w:fldCharType="separate"/>
          </w:r>
          <w:ins w:id="38" w:author="Michele Hart" w:date="2016-10-01T12:27:00Z">
            <w:r>
              <w:rPr>
                <w:noProof/>
                <w:webHidden/>
              </w:rPr>
              <w:t>11</w:t>
            </w:r>
            <w:r>
              <w:rPr>
                <w:noProof/>
                <w:webHidden/>
              </w:rPr>
              <w:fldChar w:fldCharType="end"/>
            </w:r>
            <w:r w:rsidRPr="00C107B9">
              <w:rPr>
                <w:rStyle w:val="Hyperlink"/>
                <w:noProof/>
              </w:rPr>
              <w:fldChar w:fldCharType="end"/>
            </w:r>
          </w:ins>
        </w:p>
        <w:p w14:paraId="38F5C3E7" w14:textId="5B88E38C" w:rsidR="00FC1BA2" w:rsidRDefault="00FC1BA2">
          <w:pPr>
            <w:pStyle w:val="TOC2"/>
            <w:tabs>
              <w:tab w:val="right" w:leader="dot" w:pos="9350"/>
            </w:tabs>
            <w:rPr>
              <w:ins w:id="39" w:author="Michele Hart" w:date="2016-10-01T12:27:00Z"/>
              <w:rFonts w:eastAsiaTheme="minorEastAsia"/>
              <w:noProof/>
            </w:rPr>
          </w:pPr>
          <w:ins w:id="40"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"_Toc463088170"</w:instrText>
            </w:r>
            <w:r w:rsidRPr="00C107B9">
              <w:rPr>
                <w:rStyle w:val="Hyperlink"/>
                <w:noProof/>
              </w:rPr>
              <w:instrText xml:space="preserve"> </w:instrText>
            </w:r>
            <w:r w:rsidRPr="00C107B9">
              <w:rPr>
                <w:rStyle w:val="Hyperlink"/>
                <w:noProof/>
              </w:rPr>
              <w:fldChar w:fldCharType="separate"/>
            </w:r>
            <w:r w:rsidRPr="00C107B9">
              <w:rPr>
                <w:rStyle w:val="Hyperlink"/>
                <w:noProof/>
              </w:rPr>
              <w:t>Aesthetics</w:t>
            </w:r>
            <w:r>
              <w:rPr>
                <w:noProof/>
                <w:webHidden/>
              </w:rPr>
              <w:tab/>
            </w:r>
            <w:r>
              <w:rPr>
                <w:noProof/>
                <w:webHidden/>
              </w:rPr>
              <w:fldChar w:fldCharType="begin"/>
            </w:r>
            <w:r>
              <w:rPr>
                <w:noProof/>
                <w:webHidden/>
              </w:rPr>
              <w:instrText xml:space="preserve"> PAGEREF _Toc463088170 \h </w:instrText>
            </w:r>
          </w:ins>
          <w:r>
            <w:rPr>
              <w:noProof/>
              <w:webHidden/>
            </w:rPr>
          </w:r>
          <w:r>
            <w:rPr>
              <w:noProof/>
              <w:webHidden/>
            </w:rPr>
            <w:fldChar w:fldCharType="separate"/>
          </w:r>
          <w:ins w:id="41" w:author="Michele Hart" w:date="2016-10-01T12:27:00Z">
            <w:r>
              <w:rPr>
                <w:noProof/>
                <w:webHidden/>
              </w:rPr>
              <w:t>19</w:t>
            </w:r>
            <w:r>
              <w:rPr>
                <w:noProof/>
                <w:webHidden/>
              </w:rPr>
              <w:fldChar w:fldCharType="end"/>
            </w:r>
            <w:r w:rsidRPr="00C107B9">
              <w:rPr>
                <w:rStyle w:val="Hyperlink"/>
                <w:noProof/>
              </w:rPr>
              <w:fldChar w:fldCharType="end"/>
            </w:r>
          </w:ins>
        </w:p>
        <w:p w14:paraId="47694DA2" w14:textId="7563264D" w:rsidR="00FC1BA2" w:rsidRDefault="00FC1BA2">
          <w:pPr>
            <w:pStyle w:val="TOC1"/>
            <w:tabs>
              <w:tab w:val="right" w:leader="dot" w:pos="9350"/>
            </w:tabs>
            <w:rPr>
              <w:ins w:id="42" w:author="Michele Hart" w:date="2016-10-01T12:27:00Z"/>
              <w:rFonts w:eastAsiaTheme="minorEastAsia"/>
              <w:noProof/>
            </w:rPr>
          </w:pPr>
          <w:ins w:id="43"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"_Toc463088171"</w:instrText>
            </w:r>
            <w:r w:rsidRPr="00C107B9">
              <w:rPr>
                <w:rStyle w:val="Hyperlink"/>
                <w:noProof/>
              </w:rPr>
              <w:instrText xml:space="preserve"> </w:instrText>
            </w:r>
            <w:r w:rsidRPr="00C107B9">
              <w:rPr>
                <w:rStyle w:val="Hyperlink"/>
                <w:noProof/>
              </w:rPr>
              <w:fldChar w:fldCharType="separate"/>
            </w:r>
            <w:r w:rsidRPr="00C107B9">
              <w:rPr>
                <w:rStyle w:val="Hyperlink"/>
                <w:noProof/>
              </w:rPr>
              <w:t>Principles of visual design</w:t>
            </w:r>
            <w:r>
              <w:rPr>
                <w:noProof/>
                <w:webHidden/>
              </w:rPr>
              <w:tab/>
            </w:r>
            <w:r>
              <w:rPr>
                <w:noProof/>
                <w:webHidden/>
              </w:rPr>
              <w:fldChar w:fldCharType="begin"/>
            </w:r>
            <w:r>
              <w:rPr>
                <w:noProof/>
                <w:webHidden/>
              </w:rPr>
              <w:instrText xml:space="preserve"> PAGEREF _Toc463088171 \h </w:instrText>
            </w:r>
          </w:ins>
          <w:r>
            <w:rPr>
              <w:noProof/>
              <w:webHidden/>
            </w:rPr>
          </w:r>
          <w:r>
            <w:rPr>
              <w:noProof/>
              <w:webHidden/>
            </w:rPr>
            <w:fldChar w:fldCharType="separate"/>
          </w:r>
          <w:ins w:id="44" w:author="Michele Hart" w:date="2016-10-01T12:27:00Z">
            <w:r>
              <w:rPr>
                <w:noProof/>
                <w:webHidden/>
              </w:rPr>
              <w:t>20</w:t>
            </w:r>
            <w:r>
              <w:rPr>
                <w:noProof/>
                <w:webHidden/>
              </w:rPr>
              <w:fldChar w:fldCharType="end"/>
            </w:r>
            <w:r w:rsidRPr="00C107B9">
              <w:rPr>
                <w:rStyle w:val="Hyperlink"/>
                <w:noProof/>
              </w:rPr>
              <w:fldChar w:fldCharType="end"/>
            </w:r>
          </w:ins>
        </w:p>
        <w:p w14:paraId="2DD41C17" w14:textId="064B0BD9" w:rsidR="00FC1BA2" w:rsidRDefault="00FC1BA2">
          <w:pPr>
            <w:pStyle w:val="TOC2"/>
            <w:tabs>
              <w:tab w:val="right" w:leader="dot" w:pos="9350"/>
            </w:tabs>
            <w:rPr>
              <w:ins w:id="45" w:author="Michele Hart" w:date="2016-10-01T12:27:00Z"/>
              <w:rFonts w:eastAsiaTheme="minorEastAsia"/>
              <w:noProof/>
            </w:rPr>
          </w:pPr>
          <w:ins w:id="46"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"_Toc463088172"</w:instrText>
            </w:r>
            <w:r w:rsidRPr="00C107B9">
              <w:rPr>
                <w:rStyle w:val="Hyperlink"/>
                <w:noProof/>
              </w:rPr>
              <w:instrText xml:space="preserve"> </w:instrText>
            </w:r>
            <w:r w:rsidRPr="00C107B9">
              <w:rPr>
                <w:rStyle w:val="Hyperlink"/>
                <w:noProof/>
              </w:rPr>
              <w:fldChar w:fldCharType="separate"/>
            </w:r>
            <w:r w:rsidRPr="00C107B9">
              <w:rPr>
                <w:rStyle w:val="Hyperlink"/>
                <w:noProof/>
              </w:rPr>
              <w:t>Planning – choose the right visual</w:t>
            </w:r>
            <w:r>
              <w:rPr>
                <w:noProof/>
                <w:webHidden/>
              </w:rPr>
              <w:tab/>
            </w:r>
            <w:r>
              <w:rPr>
                <w:noProof/>
                <w:webHidden/>
              </w:rPr>
              <w:fldChar w:fldCharType="begin"/>
            </w:r>
            <w:r>
              <w:rPr>
                <w:noProof/>
                <w:webHidden/>
              </w:rPr>
              <w:instrText xml:space="preserve"> PAGEREF _Toc463088172 \h </w:instrText>
            </w:r>
          </w:ins>
          <w:r>
            <w:rPr>
              <w:noProof/>
              <w:webHidden/>
            </w:rPr>
          </w:r>
          <w:r>
            <w:rPr>
              <w:noProof/>
              <w:webHidden/>
            </w:rPr>
            <w:fldChar w:fldCharType="separate"/>
          </w:r>
          <w:ins w:id="47" w:author="Michele Hart" w:date="2016-10-01T12:27:00Z">
            <w:r>
              <w:rPr>
                <w:noProof/>
                <w:webHidden/>
              </w:rPr>
              <w:t>20</w:t>
            </w:r>
            <w:r>
              <w:rPr>
                <w:noProof/>
                <w:webHidden/>
              </w:rPr>
              <w:fldChar w:fldCharType="end"/>
            </w:r>
            <w:r w:rsidRPr="00C107B9">
              <w:rPr>
                <w:rStyle w:val="Hyperlink"/>
                <w:noProof/>
              </w:rPr>
              <w:fldChar w:fldCharType="end"/>
            </w:r>
          </w:ins>
        </w:p>
        <w:p w14:paraId="3D4668D6" w14:textId="1D4798AF" w:rsidR="00FC1BA2" w:rsidRDefault="00FC1BA2">
          <w:pPr>
            <w:pStyle w:val="TOC3"/>
            <w:tabs>
              <w:tab w:val="right" w:leader="dot" w:pos="9350"/>
            </w:tabs>
            <w:rPr>
              <w:ins w:id="48" w:author="Michele Hart" w:date="2016-10-01T12:27:00Z"/>
              <w:rFonts w:eastAsiaTheme="minorEastAsia"/>
              <w:noProof/>
            </w:rPr>
          </w:pPr>
          <w:ins w:id="49"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"_Toc463088173"</w:instrText>
            </w:r>
            <w:r w:rsidRPr="00C107B9">
              <w:rPr>
                <w:rStyle w:val="Hyperlink"/>
                <w:noProof/>
              </w:rPr>
              <w:instrText xml:space="preserve"> </w:instrText>
            </w:r>
            <w:r w:rsidRPr="00C107B9">
              <w:rPr>
                <w:rStyle w:val="Hyperlink"/>
                <w:noProof/>
              </w:rPr>
              <w:fldChar w:fldCharType="separate"/>
            </w:r>
            <w:r w:rsidRPr="00C107B9">
              <w:rPr>
                <w:rStyle w:val="Hyperlink"/>
                <w:noProof/>
              </w:rPr>
              <w:t>Choose the right measure</w:t>
            </w:r>
            <w:r>
              <w:rPr>
                <w:noProof/>
                <w:webHidden/>
              </w:rPr>
              <w:tab/>
            </w:r>
            <w:r>
              <w:rPr>
                <w:noProof/>
                <w:webHidden/>
              </w:rPr>
              <w:fldChar w:fldCharType="begin"/>
            </w:r>
            <w:r>
              <w:rPr>
                <w:noProof/>
                <w:webHidden/>
              </w:rPr>
              <w:instrText xml:space="preserve"> PAGEREF _Toc463088173 \h </w:instrText>
            </w:r>
          </w:ins>
          <w:r>
            <w:rPr>
              <w:noProof/>
              <w:webHidden/>
            </w:rPr>
          </w:r>
          <w:r>
            <w:rPr>
              <w:noProof/>
              <w:webHidden/>
            </w:rPr>
            <w:fldChar w:fldCharType="separate"/>
          </w:r>
          <w:ins w:id="50" w:author="Michele Hart" w:date="2016-10-01T12:27:00Z">
            <w:r>
              <w:rPr>
                <w:noProof/>
                <w:webHidden/>
              </w:rPr>
              <w:t>20</w:t>
            </w:r>
            <w:r>
              <w:rPr>
                <w:noProof/>
                <w:webHidden/>
              </w:rPr>
              <w:fldChar w:fldCharType="end"/>
            </w:r>
            <w:r w:rsidRPr="00C107B9">
              <w:rPr>
                <w:rStyle w:val="Hyperlink"/>
                <w:noProof/>
              </w:rPr>
              <w:fldChar w:fldCharType="end"/>
            </w:r>
          </w:ins>
        </w:p>
        <w:p w14:paraId="5130A259" w14:textId="1B3EA8B0" w:rsidR="00FC1BA2" w:rsidRDefault="00FC1BA2">
          <w:pPr>
            <w:pStyle w:val="TOC3"/>
            <w:tabs>
              <w:tab w:val="right" w:leader="dot" w:pos="9350"/>
            </w:tabs>
            <w:rPr>
              <w:ins w:id="51" w:author="Michele Hart" w:date="2016-10-01T12:27:00Z"/>
              <w:rFonts w:eastAsiaTheme="minorEastAsia"/>
              <w:noProof/>
            </w:rPr>
          </w:pPr>
          <w:ins w:id="52"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"_Toc463088174"</w:instrText>
            </w:r>
            <w:r w:rsidRPr="00C107B9">
              <w:rPr>
                <w:rStyle w:val="Hyperlink"/>
                <w:noProof/>
              </w:rPr>
              <w:instrText xml:space="preserve"> </w:instrText>
            </w:r>
            <w:r w:rsidRPr="00C107B9">
              <w:rPr>
                <w:rStyle w:val="Hyperlink"/>
                <w:noProof/>
              </w:rPr>
              <w:fldChar w:fldCharType="separate"/>
            </w:r>
            <w:r w:rsidRPr="00C107B9">
              <w:rPr>
                <w:rStyle w:val="Hyperlink"/>
                <w:noProof/>
              </w:rPr>
              <w:t>Reflect reality/don’t distort reality/conveys meaning</w:t>
            </w:r>
            <w:r>
              <w:rPr>
                <w:noProof/>
                <w:webHidden/>
              </w:rPr>
              <w:tab/>
            </w:r>
            <w:r>
              <w:rPr>
                <w:noProof/>
                <w:webHidden/>
              </w:rPr>
              <w:fldChar w:fldCharType="begin"/>
            </w:r>
            <w:r>
              <w:rPr>
                <w:noProof/>
                <w:webHidden/>
              </w:rPr>
              <w:instrText xml:space="preserve"> PAGEREF _Toc463088174 \h </w:instrText>
            </w:r>
          </w:ins>
          <w:r>
            <w:rPr>
              <w:noProof/>
              <w:webHidden/>
            </w:rPr>
          </w:r>
          <w:r>
            <w:rPr>
              <w:noProof/>
              <w:webHidden/>
            </w:rPr>
            <w:fldChar w:fldCharType="separate"/>
          </w:r>
          <w:ins w:id="53" w:author="Michele Hart" w:date="2016-10-01T12:27:00Z">
            <w:r>
              <w:rPr>
                <w:noProof/>
                <w:webHidden/>
              </w:rPr>
              <w:t>21</w:t>
            </w:r>
            <w:r>
              <w:rPr>
                <w:noProof/>
                <w:webHidden/>
              </w:rPr>
              <w:fldChar w:fldCharType="end"/>
            </w:r>
            <w:r w:rsidRPr="00C107B9">
              <w:rPr>
                <w:rStyle w:val="Hyperlink"/>
                <w:noProof/>
              </w:rPr>
              <w:fldChar w:fldCharType="end"/>
            </w:r>
          </w:ins>
        </w:p>
        <w:p w14:paraId="51D10A8C" w14:textId="02D04B43" w:rsidR="00FC1BA2" w:rsidRDefault="00FC1BA2">
          <w:pPr>
            <w:pStyle w:val="TOC2"/>
            <w:tabs>
              <w:tab w:val="right" w:leader="dot" w:pos="9350"/>
            </w:tabs>
            <w:rPr>
              <w:ins w:id="54" w:author="Michele Hart" w:date="2016-10-01T12:27:00Z"/>
              <w:rFonts w:eastAsiaTheme="minorEastAsia"/>
              <w:noProof/>
            </w:rPr>
          </w:pPr>
          <w:ins w:id="55"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"_Toc463088175"</w:instrText>
            </w:r>
            <w:r w:rsidRPr="00C107B9">
              <w:rPr>
                <w:rStyle w:val="Hyperlink"/>
                <w:noProof/>
              </w:rPr>
              <w:instrText xml:space="preserve"> </w:instrText>
            </w:r>
            <w:r w:rsidRPr="00C107B9">
              <w:rPr>
                <w:rStyle w:val="Hyperlink"/>
                <w:noProof/>
              </w:rPr>
              <w:fldChar w:fldCharType="separate"/>
            </w:r>
            <w:r w:rsidRPr="00C107B9">
              <w:rPr>
                <w:rStyle w:val="Hyperlink"/>
                <w:noProof/>
              </w:rPr>
              <w:t>Design elements</w:t>
            </w:r>
            <w:r>
              <w:rPr>
                <w:noProof/>
                <w:webHidden/>
              </w:rPr>
              <w:tab/>
            </w:r>
            <w:r>
              <w:rPr>
                <w:noProof/>
                <w:webHidden/>
              </w:rPr>
              <w:fldChar w:fldCharType="begin"/>
            </w:r>
            <w:r>
              <w:rPr>
                <w:noProof/>
                <w:webHidden/>
              </w:rPr>
              <w:instrText xml:space="preserve"> PAGEREF _Toc463088175 \h </w:instrText>
            </w:r>
          </w:ins>
          <w:r>
            <w:rPr>
              <w:noProof/>
              <w:webHidden/>
            </w:rPr>
          </w:r>
          <w:r>
            <w:rPr>
              <w:noProof/>
              <w:webHidden/>
            </w:rPr>
            <w:fldChar w:fldCharType="separate"/>
          </w:r>
          <w:ins w:id="56" w:author="Michele Hart" w:date="2016-10-01T12:27:00Z">
            <w:r>
              <w:rPr>
                <w:noProof/>
                <w:webHidden/>
              </w:rPr>
              <w:t>22</w:t>
            </w:r>
            <w:r>
              <w:rPr>
                <w:noProof/>
                <w:webHidden/>
              </w:rPr>
              <w:fldChar w:fldCharType="end"/>
            </w:r>
            <w:r w:rsidRPr="00C107B9">
              <w:rPr>
                <w:rStyle w:val="Hyperlink"/>
                <w:noProof/>
              </w:rPr>
              <w:fldChar w:fldCharType="end"/>
            </w:r>
          </w:ins>
        </w:p>
        <w:p w14:paraId="5B8E6B02" w14:textId="01E79196" w:rsidR="00FC1BA2" w:rsidRDefault="00FC1BA2">
          <w:pPr>
            <w:pStyle w:val="TOC3"/>
            <w:tabs>
              <w:tab w:val="right" w:leader="dot" w:pos="9350"/>
            </w:tabs>
            <w:rPr>
              <w:ins w:id="57" w:author="Michele Hart" w:date="2016-10-01T12:27:00Z"/>
              <w:rFonts w:eastAsiaTheme="minorEastAsia"/>
              <w:noProof/>
            </w:rPr>
          </w:pPr>
          <w:ins w:id="58"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"_Toc463088176"</w:instrText>
            </w:r>
            <w:r w:rsidRPr="00C107B9">
              <w:rPr>
                <w:rStyle w:val="Hyperlink"/>
                <w:noProof/>
              </w:rPr>
              <w:instrText xml:space="preserve"> </w:instrText>
            </w:r>
            <w:r w:rsidRPr="00C107B9">
              <w:rPr>
                <w:rStyle w:val="Hyperlink"/>
                <w:noProof/>
              </w:rPr>
              <w:fldChar w:fldCharType="separate"/>
            </w:r>
            <w:r w:rsidRPr="00C107B9">
              <w:rPr>
                <w:rStyle w:val="Hyperlink"/>
                <w:noProof/>
              </w:rPr>
              <w:t>Tweaking visuals for best use of space</w:t>
            </w:r>
            <w:r>
              <w:rPr>
                <w:noProof/>
                <w:webHidden/>
              </w:rPr>
              <w:tab/>
            </w:r>
            <w:r>
              <w:rPr>
                <w:noProof/>
                <w:webHidden/>
              </w:rPr>
              <w:fldChar w:fldCharType="begin"/>
            </w:r>
            <w:r>
              <w:rPr>
                <w:noProof/>
                <w:webHidden/>
              </w:rPr>
              <w:instrText xml:space="preserve"> PAGEREF _Toc463088176 \h </w:instrText>
            </w:r>
          </w:ins>
          <w:r>
            <w:rPr>
              <w:noProof/>
              <w:webHidden/>
            </w:rPr>
          </w:r>
          <w:r>
            <w:rPr>
              <w:noProof/>
              <w:webHidden/>
            </w:rPr>
            <w:fldChar w:fldCharType="separate"/>
          </w:r>
          <w:ins w:id="59" w:author="Michele Hart" w:date="2016-10-01T12:27:00Z">
            <w:r>
              <w:rPr>
                <w:noProof/>
                <w:webHidden/>
              </w:rPr>
              <w:t>22</w:t>
            </w:r>
            <w:r>
              <w:rPr>
                <w:noProof/>
                <w:webHidden/>
              </w:rPr>
              <w:fldChar w:fldCharType="end"/>
            </w:r>
            <w:r w:rsidRPr="00C107B9">
              <w:rPr>
                <w:rStyle w:val="Hyperlink"/>
                <w:noProof/>
              </w:rPr>
              <w:fldChar w:fldCharType="end"/>
            </w:r>
          </w:ins>
        </w:p>
        <w:p w14:paraId="01AC16E1" w14:textId="2FBD4D03" w:rsidR="00FC1BA2" w:rsidRDefault="00FC1BA2">
          <w:pPr>
            <w:pStyle w:val="TOC3"/>
            <w:tabs>
              <w:tab w:val="right" w:leader="dot" w:pos="9350"/>
            </w:tabs>
            <w:rPr>
              <w:ins w:id="60" w:author="Michele Hart" w:date="2016-10-01T12:27:00Z"/>
              <w:rFonts w:eastAsiaTheme="minorEastAsia"/>
              <w:noProof/>
            </w:rPr>
          </w:pPr>
          <w:ins w:id="61"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"_Toc463088177"</w:instrText>
            </w:r>
            <w:r w:rsidRPr="00C107B9">
              <w:rPr>
                <w:rStyle w:val="Hyperlink"/>
                <w:noProof/>
              </w:rPr>
              <w:instrText xml:space="preserve"> </w:instrText>
            </w:r>
            <w:r w:rsidRPr="00C107B9">
              <w:rPr>
                <w:rStyle w:val="Hyperlink"/>
                <w:noProof/>
              </w:rPr>
              <w:fldChar w:fldCharType="separate"/>
            </w:r>
            <w:r w:rsidRPr="00C107B9">
              <w:rPr>
                <w:rStyle w:val="Hyperlink"/>
                <w:noProof/>
              </w:rPr>
              <w:t>Titles and labels that are part of the visualizations</w:t>
            </w:r>
            <w:r>
              <w:rPr>
                <w:noProof/>
                <w:webHidden/>
              </w:rPr>
              <w:tab/>
            </w:r>
            <w:r>
              <w:rPr>
                <w:noProof/>
                <w:webHidden/>
              </w:rPr>
              <w:fldChar w:fldCharType="begin"/>
            </w:r>
            <w:r>
              <w:rPr>
                <w:noProof/>
                <w:webHidden/>
              </w:rPr>
              <w:instrText xml:space="preserve"> PAGEREF _Toc463088177 \h </w:instrText>
            </w:r>
          </w:ins>
          <w:r>
            <w:rPr>
              <w:noProof/>
              <w:webHidden/>
            </w:rPr>
          </w:r>
          <w:r>
            <w:rPr>
              <w:noProof/>
              <w:webHidden/>
            </w:rPr>
            <w:fldChar w:fldCharType="separate"/>
          </w:r>
          <w:ins w:id="62" w:author="Michele Hart" w:date="2016-10-01T12:27:00Z">
            <w:r>
              <w:rPr>
                <w:noProof/>
                <w:webHidden/>
              </w:rPr>
              <w:t>24</w:t>
            </w:r>
            <w:r>
              <w:rPr>
                <w:noProof/>
                <w:webHidden/>
              </w:rPr>
              <w:fldChar w:fldCharType="end"/>
            </w:r>
            <w:r w:rsidRPr="00C107B9">
              <w:rPr>
                <w:rStyle w:val="Hyperlink"/>
                <w:noProof/>
              </w:rPr>
              <w:fldChar w:fldCharType="end"/>
            </w:r>
          </w:ins>
        </w:p>
        <w:p w14:paraId="41F65F79" w14:textId="473702DE" w:rsidR="00FC1BA2" w:rsidRDefault="00FC1BA2">
          <w:pPr>
            <w:pStyle w:val="TOC3"/>
            <w:tabs>
              <w:tab w:val="right" w:leader="dot" w:pos="9350"/>
            </w:tabs>
            <w:rPr>
              <w:ins w:id="63" w:author="Michele Hart" w:date="2016-10-01T12:27:00Z"/>
              <w:rFonts w:eastAsiaTheme="minorEastAsia"/>
              <w:noProof/>
            </w:rPr>
          </w:pPr>
          <w:ins w:id="64"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"_Toc463088178"</w:instrText>
            </w:r>
            <w:r w:rsidRPr="00C107B9">
              <w:rPr>
                <w:rStyle w:val="Hyperlink"/>
                <w:noProof/>
              </w:rPr>
              <w:instrText xml:space="preserve"> </w:instrText>
            </w:r>
            <w:r w:rsidRPr="00C107B9">
              <w:rPr>
                <w:rStyle w:val="Hyperlink"/>
                <w:noProof/>
              </w:rPr>
              <w:fldChar w:fldCharType="separate"/>
            </w:r>
            <w:r w:rsidRPr="00C107B9">
              <w:rPr>
                <w:rStyle w:val="Hyperlink"/>
                <w:noProof/>
              </w:rPr>
              <w:t>Titles and labels that are not part of the visualizations</w:t>
            </w:r>
            <w:r>
              <w:rPr>
                <w:noProof/>
                <w:webHidden/>
              </w:rPr>
              <w:tab/>
            </w:r>
            <w:r>
              <w:rPr>
                <w:noProof/>
                <w:webHidden/>
              </w:rPr>
              <w:fldChar w:fldCharType="begin"/>
            </w:r>
            <w:r>
              <w:rPr>
                <w:noProof/>
                <w:webHidden/>
              </w:rPr>
              <w:instrText xml:space="preserve"> PAGEREF _Toc463088178 \h </w:instrText>
            </w:r>
          </w:ins>
          <w:r>
            <w:rPr>
              <w:noProof/>
              <w:webHidden/>
            </w:rPr>
          </w:r>
          <w:r>
            <w:rPr>
              <w:noProof/>
              <w:webHidden/>
            </w:rPr>
            <w:fldChar w:fldCharType="separate"/>
          </w:r>
          <w:ins w:id="65" w:author="Michele Hart" w:date="2016-10-01T12:27:00Z">
            <w:r>
              <w:rPr>
                <w:noProof/>
                <w:webHidden/>
              </w:rPr>
              <w:t>26</w:t>
            </w:r>
            <w:r>
              <w:rPr>
                <w:noProof/>
                <w:webHidden/>
              </w:rPr>
              <w:fldChar w:fldCharType="end"/>
            </w:r>
            <w:r w:rsidRPr="00C107B9">
              <w:rPr>
                <w:rStyle w:val="Hyperlink"/>
                <w:noProof/>
              </w:rPr>
              <w:fldChar w:fldCharType="end"/>
            </w:r>
          </w:ins>
        </w:p>
        <w:p w14:paraId="23B98578" w14:textId="191CC56E" w:rsidR="00FC1BA2" w:rsidRDefault="00FC1BA2">
          <w:pPr>
            <w:pStyle w:val="TOC3"/>
            <w:tabs>
              <w:tab w:val="right" w:leader="dot" w:pos="9350"/>
            </w:tabs>
            <w:rPr>
              <w:ins w:id="66" w:author="Michele Hart" w:date="2016-10-01T12:27:00Z"/>
              <w:rFonts w:eastAsiaTheme="minorEastAsia"/>
              <w:noProof/>
            </w:rPr>
          </w:pPr>
          <w:ins w:id="67"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"_Toc463088179"</w:instrText>
            </w:r>
            <w:r w:rsidRPr="00C107B9">
              <w:rPr>
                <w:rStyle w:val="Hyperlink"/>
                <w:noProof/>
              </w:rPr>
              <w:instrText xml:space="preserve"> </w:instrText>
            </w:r>
            <w:r w:rsidRPr="00C107B9">
              <w:rPr>
                <w:rStyle w:val="Hyperlink"/>
                <w:noProof/>
              </w:rPr>
              <w:fldChar w:fldCharType="separate"/>
            </w:r>
            <w:r w:rsidRPr="00C107B9">
              <w:rPr>
                <w:rStyle w:val="Hyperlink"/>
                <w:noProof/>
              </w:rPr>
              <w:t>Sorting</w:t>
            </w:r>
            <w:r>
              <w:rPr>
                <w:noProof/>
                <w:webHidden/>
              </w:rPr>
              <w:tab/>
            </w:r>
            <w:r>
              <w:rPr>
                <w:noProof/>
                <w:webHidden/>
              </w:rPr>
              <w:fldChar w:fldCharType="begin"/>
            </w:r>
            <w:r>
              <w:rPr>
                <w:noProof/>
                <w:webHidden/>
              </w:rPr>
              <w:instrText xml:space="preserve"> PAGEREF _Toc463088179 \h </w:instrText>
            </w:r>
          </w:ins>
          <w:r>
            <w:rPr>
              <w:noProof/>
              <w:webHidden/>
            </w:rPr>
          </w:r>
          <w:r>
            <w:rPr>
              <w:noProof/>
              <w:webHidden/>
            </w:rPr>
            <w:fldChar w:fldCharType="separate"/>
          </w:r>
          <w:ins w:id="68" w:author="Michele Hart" w:date="2016-10-01T12:27:00Z">
            <w:r>
              <w:rPr>
                <w:noProof/>
                <w:webHidden/>
              </w:rPr>
              <w:t>27</w:t>
            </w:r>
            <w:r>
              <w:rPr>
                <w:noProof/>
                <w:webHidden/>
              </w:rPr>
              <w:fldChar w:fldCharType="end"/>
            </w:r>
            <w:r w:rsidRPr="00C107B9">
              <w:rPr>
                <w:rStyle w:val="Hyperlink"/>
                <w:noProof/>
              </w:rPr>
              <w:fldChar w:fldCharType="end"/>
            </w:r>
          </w:ins>
        </w:p>
        <w:p w14:paraId="1F421547" w14:textId="3198116F" w:rsidR="00FC1BA2" w:rsidRDefault="00FC1BA2">
          <w:pPr>
            <w:pStyle w:val="TOC3"/>
            <w:tabs>
              <w:tab w:val="right" w:leader="dot" w:pos="9350"/>
            </w:tabs>
            <w:rPr>
              <w:ins w:id="69" w:author="Michele Hart" w:date="2016-10-01T12:27:00Z"/>
              <w:rFonts w:eastAsiaTheme="minorEastAsia"/>
              <w:noProof/>
            </w:rPr>
          </w:pPr>
          <w:ins w:id="70"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"_Toc463088180"</w:instrText>
            </w:r>
            <w:r w:rsidRPr="00C107B9">
              <w:rPr>
                <w:rStyle w:val="Hyperlink"/>
                <w:noProof/>
              </w:rPr>
              <w:instrText xml:space="preserve"> </w:instrText>
            </w:r>
            <w:r w:rsidRPr="00C107B9">
              <w:rPr>
                <w:rStyle w:val="Hyperlink"/>
                <w:noProof/>
              </w:rPr>
              <w:fldChar w:fldCharType="separate"/>
            </w:r>
            <w:r w:rsidRPr="00C107B9">
              <w:rPr>
                <w:rStyle w:val="Hyperlink"/>
                <w:noProof/>
              </w:rPr>
              <w:t>Chart interaction and interplay</w:t>
            </w:r>
            <w:r>
              <w:rPr>
                <w:noProof/>
                <w:webHidden/>
              </w:rPr>
              <w:tab/>
            </w:r>
            <w:r>
              <w:rPr>
                <w:noProof/>
                <w:webHidden/>
              </w:rPr>
              <w:fldChar w:fldCharType="begin"/>
            </w:r>
            <w:r>
              <w:rPr>
                <w:noProof/>
                <w:webHidden/>
              </w:rPr>
              <w:instrText xml:space="preserve"> PAGEREF _Toc463088180 \h </w:instrText>
            </w:r>
          </w:ins>
          <w:r>
            <w:rPr>
              <w:noProof/>
              <w:webHidden/>
            </w:rPr>
          </w:r>
          <w:r>
            <w:rPr>
              <w:noProof/>
              <w:webHidden/>
            </w:rPr>
            <w:fldChar w:fldCharType="separate"/>
          </w:r>
          <w:ins w:id="71" w:author="Michele Hart" w:date="2016-10-01T12:27:00Z">
            <w:r>
              <w:rPr>
                <w:noProof/>
                <w:webHidden/>
              </w:rPr>
              <w:t>27</w:t>
            </w:r>
            <w:r>
              <w:rPr>
                <w:noProof/>
                <w:webHidden/>
              </w:rPr>
              <w:fldChar w:fldCharType="end"/>
            </w:r>
            <w:r w:rsidRPr="00C107B9">
              <w:rPr>
                <w:rStyle w:val="Hyperlink"/>
                <w:noProof/>
              </w:rPr>
              <w:fldChar w:fldCharType="end"/>
            </w:r>
          </w:ins>
        </w:p>
        <w:p w14:paraId="4536FF9D" w14:textId="46EC166A" w:rsidR="00FC1BA2" w:rsidRDefault="00FC1BA2">
          <w:pPr>
            <w:pStyle w:val="TOC3"/>
            <w:tabs>
              <w:tab w:val="right" w:leader="dot" w:pos="9350"/>
            </w:tabs>
            <w:rPr>
              <w:ins w:id="72" w:author="Michele Hart" w:date="2016-10-01T12:27:00Z"/>
              <w:rFonts w:eastAsiaTheme="minorEastAsia"/>
              <w:noProof/>
            </w:rPr>
          </w:pPr>
          <w:ins w:id="73"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"_Toc463088181"</w:instrText>
            </w:r>
            <w:r w:rsidRPr="00C107B9">
              <w:rPr>
                <w:rStyle w:val="Hyperlink"/>
                <w:noProof/>
              </w:rPr>
              <w:instrText xml:space="preserve"> </w:instrText>
            </w:r>
            <w:r w:rsidRPr="00C107B9">
              <w:rPr>
                <w:rStyle w:val="Hyperlink"/>
                <w:noProof/>
              </w:rPr>
              <w:fldChar w:fldCharType="separate"/>
            </w:r>
            <w:r w:rsidRPr="00C107B9">
              <w:rPr>
                <w:rStyle w:val="Hyperlink"/>
                <w:noProof/>
              </w:rPr>
              <w:t>The use of color in visuals</w:t>
            </w:r>
            <w:r>
              <w:rPr>
                <w:noProof/>
                <w:webHidden/>
              </w:rPr>
              <w:tab/>
            </w:r>
            <w:r>
              <w:rPr>
                <w:noProof/>
                <w:webHidden/>
              </w:rPr>
              <w:fldChar w:fldCharType="begin"/>
            </w:r>
            <w:r>
              <w:rPr>
                <w:noProof/>
                <w:webHidden/>
              </w:rPr>
              <w:instrText xml:space="preserve"> PAGEREF _Toc463088181 \h </w:instrText>
            </w:r>
          </w:ins>
          <w:r>
            <w:rPr>
              <w:noProof/>
              <w:webHidden/>
            </w:rPr>
          </w:r>
          <w:r>
            <w:rPr>
              <w:noProof/>
              <w:webHidden/>
            </w:rPr>
            <w:fldChar w:fldCharType="separate"/>
          </w:r>
          <w:ins w:id="74" w:author="Michele Hart" w:date="2016-10-01T12:27:00Z">
            <w:r>
              <w:rPr>
                <w:noProof/>
                <w:webHidden/>
              </w:rPr>
              <w:t>27</w:t>
            </w:r>
            <w:r>
              <w:rPr>
                <w:noProof/>
                <w:webHidden/>
              </w:rPr>
              <w:fldChar w:fldCharType="end"/>
            </w:r>
            <w:r w:rsidRPr="00C107B9">
              <w:rPr>
                <w:rStyle w:val="Hyperlink"/>
                <w:noProof/>
              </w:rPr>
              <w:fldChar w:fldCharType="end"/>
            </w:r>
          </w:ins>
        </w:p>
        <w:p w14:paraId="69F8F410" w14:textId="00CC16FE" w:rsidR="00FC1BA2" w:rsidRDefault="00FC1BA2">
          <w:pPr>
            <w:pStyle w:val="TOC2"/>
            <w:tabs>
              <w:tab w:val="right" w:leader="dot" w:pos="9350"/>
            </w:tabs>
            <w:rPr>
              <w:ins w:id="75" w:author="Michele Hart" w:date="2016-10-01T12:27:00Z"/>
              <w:rFonts w:eastAsiaTheme="minorEastAsia"/>
              <w:noProof/>
            </w:rPr>
          </w:pPr>
          <w:ins w:id="76"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"_Toc463088182"</w:instrText>
            </w:r>
            <w:r w:rsidRPr="00C107B9">
              <w:rPr>
                <w:rStyle w:val="Hyperlink"/>
                <w:noProof/>
              </w:rPr>
              <w:instrText xml:space="preserve"> </w:instrText>
            </w:r>
            <w:r w:rsidRPr="00C107B9">
              <w:rPr>
                <w:rStyle w:val="Hyperlink"/>
                <w:noProof/>
              </w:rPr>
              <w:fldChar w:fldCharType="separate"/>
            </w:r>
            <w:r w:rsidRPr="00C107B9">
              <w:rPr>
                <w:rStyle w:val="Hyperlink"/>
                <w:noProof/>
              </w:rPr>
              <w:t>Principles of visual design – applied to example report page</w:t>
            </w:r>
            <w:r>
              <w:rPr>
                <w:noProof/>
                <w:webHidden/>
              </w:rPr>
              <w:tab/>
            </w:r>
            <w:r>
              <w:rPr>
                <w:noProof/>
                <w:webHidden/>
              </w:rPr>
              <w:fldChar w:fldCharType="begin"/>
            </w:r>
            <w:r>
              <w:rPr>
                <w:noProof/>
                <w:webHidden/>
              </w:rPr>
              <w:instrText xml:space="preserve"> PAGEREF _Toc463088182 \h </w:instrText>
            </w:r>
          </w:ins>
          <w:r>
            <w:rPr>
              <w:noProof/>
              <w:webHidden/>
            </w:rPr>
          </w:r>
          <w:r>
            <w:rPr>
              <w:noProof/>
              <w:webHidden/>
            </w:rPr>
            <w:fldChar w:fldCharType="separate"/>
          </w:r>
          <w:ins w:id="77" w:author="Michele Hart" w:date="2016-10-01T12:27:00Z">
            <w:r>
              <w:rPr>
                <w:noProof/>
                <w:webHidden/>
              </w:rPr>
              <w:t>32</w:t>
            </w:r>
            <w:r>
              <w:rPr>
                <w:noProof/>
                <w:webHidden/>
              </w:rPr>
              <w:fldChar w:fldCharType="end"/>
            </w:r>
            <w:r w:rsidRPr="00C107B9">
              <w:rPr>
                <w:rStyle w:val="Hyperlink"/>
                <w:noProof/>
              </w:rPr>
              <w:fldChar w:fldCharType="end"/>
            </w:r>
          </w:ins>
        </w:p>
        <w:p w14:paraId="0EB7F557" w14:textId="36B5C647" w:rsidR="00FC1BA2" w:rsidRDefault="00FC1BA2">
          <w:pPr>
            <w:pStyle w:val="TOC3"/>
            <w:tabs>
              <w:tab w:val="right" w:leader="dot" w:pos="9350"/>
            </w:tabs>
            <w:rPr>
              <w:ins w:id="78" w:author="Michele Hart" w:date="2016-10-01T12:27:00Z"/>
              <w:rFonts w:eastAsiaTheme="minorEastAsia"/>
              <w:noProof/>
            </w:rPr>
          </w:pPr>
          <w:ins w:id="79"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"_Toc463088183"</w:instrText>
            </w:r>
            <w:r w:rsidRPr="00C107B9">
              <w:rPr>
                <w:rStyle w:val="Hyperlink"/>
                <w:noProof/>
              </w:rPr>
              <w:instrText xml:space="preserve"> </w:instrText>
            </w:r>
            <w:r w:rsidRPr="00C107B9">
              <w:rPr>
                <w:rStyle w:val="Hyperlink"/>
                <w:noProof/>
              </w:rPr>
              <w:fldChar w:fldCharType="separate"/>
            </w:r>
            <w:r w:rsidRPr="00C107B9">
              <w:rPr>
                <w:rStyle w:val="Hyperlink"/>
                <w:noProof/>
              </w:rPr>
              <w:t>Before</w:t>
            </w:r>
            <w:r>
              <w:rPr>
                <w:noProof/>
                <w:webHidden/>
              </w:rPr>
              <w:tab/>
            </w:r>
            <w:r>
              <w:rPr>
                <w:noProof/>
                <w:webHidden/>
              </w:rPr>
              <w:fldChar w:fldCharType="begin"/>
            </w:r>
            <w:r>
              <w:rPr>
                <w:noProof/>
                <w:webHidden/>
              </w:rPr>
              <w:instrText xml:space="preserve"> PAGEREF _Toc463088183 \h </w:instrText>
            </w:r>
          </w:ins>
          <w:r>
            <w:rPr>
              <w:noProof/>
              <w:webHidden/>
            </w:rPr>
          </w:r>
          <w:r>
            <w:rPr>
              <w:noProof/>
              <w:webHidden/>
            </w:rPr>
            <w:fldChar w:fldCharType="separate"/>
          </w:r>
          <w:ins w:id="80" w:author="Michele Hart" w:date="2016-10-01T12:27:00Z">
            <w:r>
              <w:rPr>
                <w:noProof/>
                <w:webHidden/>
              </w:rPr>
              <w:t>32</w:t>
            </w:r>
            <w:r>
              <w:rPr>
                <w:noProof/>
                <w:webHidden/>
              </w:rPr>
              <w:fldChar w:fldCharType="end"/>
            </w:r>
            <w:r w:rsidRPr="00C107B9">
              <w:rPr>
                <w:rStyle w:val="Hyperlink"/>
                <w:noProof/>
              </w:rPr>
              <w:fldChar w:fldCharType="end"/>
            </w:r>
          </w:ins>
        </w:p>
        <w:p w14:paraId="424BB0D2" w14:textId="29675BE9" w:rsidR="00FC1BA2" w:rsidRDefault="00FC1BA2">
          <w:pPr>
            <w:pStyle w:val="TOC2"/>
            <w:tabs>
              <w:tab w:val="right" w:leader="dot" w:pos="9350"/>
            </w:tabs>
            <w:rPr>
              <w:ins w:id="81" w:author="Michele Hart" w:date="2016-10-01T12:27:00Z"/>
              <w:rFonts w:eastAsiaTheme="minorEastAsia"/>
              <w:noProof/>
            </w:rPr>
          </w:pPr>
          <w:ins w:id="82"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"_Toc463088184"</w:instrText>
            </w:r>
            <w:r w:rsidRPr="00C107B9">
              <w:rPr>
                <w:rStyle w:val="Hyperlink"/>
                <w:noProof/>
              </w:rPr>
              <w:instrText xml:space="preserve"> </w:instrText>
            </w:r>
            <w:r w:rsidRPr="00C107B9">
              <w:rPr>
                <w:rStyle w:val="Hyperlink"/>
                <w:noProof/>
              </w:rPr>
              <w:fldChar w:fldCharType="separate"/>
            </w:r>
            <w:r w:rsidRPr="00C107B9">
              <w:rPr>
                <w:rStyle w:val="Hyperlink"/>
                <w:noProof/>
                <w:highlight w:val="darkYellow"/>
              </w:rPr>
              <w:t>Visual design principles</w:t>
            </w:r>
            <w:r>
              <w:rPr>
                <w:noProof/>
                <w:webHidden/>
              </w:rPr>
              <w:tab/>
            </w:r>
            <w:r>
              <w:rPr>
                <w:noProof/>
                <w:webHidden/>
              </w:rPr>
              <w:fldChar w:fldCharType="begin"/>
            </w:r>
            <w:r>
              <w:rPr>
                <w:noProof/>
                <w:webHidden/>
              </w:rPr>
              <w:instrText xml:space="preserve"> PAGEREF _Toc463088184 \h </w:instrText>
            </w:r>
          </w:ins>
          <w:r>
            <w:rPr>
              <w:noProof/>
              <w:webHidden/>
            </w:rPr>
          </w:r>
          <w:r>
            <w:rPr>
              <w:noProof/>
              <w:webHidden/>
            </w:rPr>
            <w:fldChar w:fldCharType="separate"/>
          </w:r>
          <w:ins w:id="83" w:author="Michele Hart" w:date="2016-10-01T12:27:00Z">
            <w:r>
              <w:rPr>
                <w:noProof/>
                <w:webHidden/>
              </w:rPr>
              <w:t>33</w:t>
            </w:r>
            <w:r>
              <w:rPr>
                <w:noProof/>
                <w:webHidden/>
              </w:rPr>
              <w:fldChar w:fldCharType="end"/>
            </w:r>
            <w:r w:rsidRPr="00C107B9">
              <w:rPr>
                <w:rStyle w:val="Hyperlink"/>
                <w:noProof/>
              </w:rPr>
              <w:fldChar w:fldCharType="end"/>
            </w:r>
          </w:ins>
        </w:p>
        <w:p w14:paraId="6CCB3430" w14:textId="0CB51C27" w:rsidR="00FC1BA2" w:rsidRDefault="00FC1BA2">
          <w:pPr>
            <w:pStyle w:val="TOC1"/>
            <w:tabs>
              <w:tab w:val="right" w:leader="dot" w:pos="9350"/>
            </w:tabs>
            <w:rPr>
              <w:ins w:id="84" w:author="Michele Hart" w:date="2016-10-01T12:27:00Z"/>
              <w:rFonts w:eastAsiaTheme="minorEastAsia"/>
              <w:noProof/>
            </w:rPr>
          </w:pPr>
          <w:ins w:id="85"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"_Toc463088185"</w:instrText>
            </w:r>
            <w:r w:rsidRPr="00C107B9">
              <w:rPr>
                <w:rStyle w:val="Hyperlink"/>
                <w:noProof/>
              </w:rPr>
              <w:instrText xml:space="preserve"> </w:instrText>
            </w:r>
            <w:r w:rsidRPr="00C107B9">
              <w:rPr>
                <w:rStyle w:val="Hyperlink"/>
                <w:noProof/>
              </w:rPr>
              <w:fldChar w:fldCharType="separate"/>
            </w:r>
            <w:r w:rsidRPr="00C107B9">
              <w:rPr>
                <w:rStyle w:val="Hyperlink"/>
                <w:noProof/>
              </w:rPr>
              <w:t>Visual types and best practices</w:t>
            </w:r>
            <w:r>
              <w:rPr>
                <w:noProof/>
                <w:webHidden/>
              </w:rPr>
              <w:tab/>
            </w:r>
            <w:r>
              <w:rPr>
                <w:noProof/>
                <w:webHidden/>
              </w:rPr>
              <w:fldChar w:fldCharType="begin"/>
            </w:r>
            <w:r>
              <w:rPr>
                <w:noProof/>
                <w:webHidden/>
              </w:rPr>
              <w:instrText xml:space="preserve"> PAGEREF _Toc463088185 \h </w:instrText>
            </w:r>
          </w:ins>
          <w:r>
            <w:rPr>
              <w:noProof/>
              <w:webHidden/>
            </w:rPr>
          </w:r>
          <w:r>
            <w:rPr>
              <w:noProof/>
              <w:webHidden/>
            </w:rPr>
            <w:fldChar w:fldCharType="separate"/>
          </w:r>
          <w:ins w:id="86" w:author="Michele Hart" w:date="2016-10-01T12:27:00Z">
            <w:r>
              <w:rPr>
                <w:noProof/>
                <w:webHidden/>
              </w:rPr>
              <w:t>33</w:t>
            </w:r>
            <w:r>
              <w:rPr>
                <w:noProof/>
                <w:webHidden/>
              </w:rPr>
              <w:fldChar w:fldCharType="end"/>
            </w:r>
            <w:r w:rsidRPr="00C107B9">
              <w:rPr>
                <w:rStyle w:val="Hyperlink"/>
                <w:noProof/>
              </w:rPr>
              <w:fldChar w:fldCharType="end"/>
            </w:r>
          </w:ins>
        </w:p>
        <w:p w14:paraId="4A9E15B7" w14:textId="4D64561F" w:rsidR="00FC1BA2" w:rsidRDefault="00FC1BA2">
          <w:pPr>
            <w:pStyle w:val="TOC2"/>
            <w:tabs>
              <w:tab w:val="left" w:pos="1540"/>
              <w:tab w:val="right" w:leader="dot" w:pos="9350"/>
            </w:tabs>
            <w:rPr>
              <w:ins w:id="87" w:author="Michele Hart" w:date="2016-10-01T12:27:00Z"/>
              <w:rFonts w:eastAsiaTheme="minorEastAsia"/>
              <w:noProof/>
            </w:rPr>
          </w:pPr>
          <w:ins w:id="88"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"_Toc463088186"</w:instrText>
            </w:r>
            <w:r w:rsidRPr="00C107B9">
              <w:rPr>
                <w:rStyle w:val="Hyperlink"/>
                <w:noProof/>
              </w:rPr>
              <w:instrText xml:space="preserve"> </w:instrText>
            </w:r>
            <w:r w:rsidRPr="00C107B9">
              <w:rPr>
                <w:rStyle w:val="Hyperlink"/>
                <w:noProof/>
              </w:rPr>
              <w:fldChar w:fldCharType="separate"/>
            </w:r>
            <w:r w:rsidRPr="00C107B9">
              <w:rPr>
                <w:rStyle w:val="Hyperlink"/>
                <w:noProof/>
              </w:rPr>
              <w:t>Line charts</w:t>
            </w:r>
            <w:r>
              <w:rPr>
                <w:rFonts w:eastAsiaTheme="minorEastAsia"/>
                <w:noProof/>
              </w:rPr>
              <w:tab/>
            </w:r>
            <w:r>
              <w:rPr>
                <w:noProof/>
                <w:webHidden/>
              </w:rPr>
              <w:tab/>
            </w:r>
            <w:r>
              <w:rPr>
                <w:noProof/>
                <w:webHidden/>
              </w:rPr>
              <w:fldChar w:fldCharType="begin"/>
            </w:r>
            <w:r>
              <w:rPr>
                <w:noProof/>
                <w:webHidden/>
              </w:rPr>
              <w:instrText xml:space="preserve"> PAGEREF _Toc463088186 \h </w:instrText>
            </w:r>
          </w:ins>
          <w:r>
            <w:rPr>
              <w:noProof/>
              <w:webHidden/>
            </w:rPr>
          </w:r>
          <w:r>
            <w:rPr>
              <w:noProof/>
              <w:webHidden/>
            </w:rPr>
            <w:fldChar w:fldCharType="separate"/>
          </w:r>
          <w:ins w:id="89" w:author="Michele Hart" w:date="2016-10-01T12:27:00Z">
            <w:r>
              <w:rPr>
                <w:noProof/>
                <w:webHidden/>
              </w:rPr>
              <w:t>33</w:t>
            </w:r>
            <w:r>
              <w:rPr>
                <w:noProof/>
                <w:webHidden/>
              </w:rPr>
              <w:fldChar w:fldCharType="end"/>
            </w:r>
            <w:r w:rsidRPr="00C107B9">
              <w:rPr>
                <w:rStyle w:val="Hyperlink"/>
                <w:noProof/>
              </w:rPr>
              <w:fldChar w:fldCharType="end"/>
            </w:r>
          </w:ins>
        </w:p>
        <w:p w14:paraId="2DB3E61F" w14:textId="1A439D53" w:rsidR="00FC1BA2" w:rsidRDefault="00FC1BA2">
          <w:pPr>
            <w:pStyle w:val="TOC3"/>
            <w:tabs>
              <w:tab w:val="right" w:leader="dot" w:pos="9350"/>
            </w:tabs>
            <w:rPr>
              <w:ins w:id="90" w:author="Michele Hart" w:date="2016-10-01T12:27:00Z"/>
              <w:rFonts w:eastAsiaTheme="minorEastAsia"/>
              <w:noProof/>
            </w:rPr>
          </w:pPr>
          <w:ins w:id="91" w:author="Michele Hart" w:date="2016-10-01T12:27:00Z">
            <w:r w:rsidRPr="00C107B9">
              <w:rPr>
                <w:rStyle w:val="Hyperlink"/>
                <w:noProof/>
              </w:rPr>
              <w:lastRenderedPageBreak/>
              <w:fldChar w:fldCharType="begin"/>
            </w:r>
            <w:r w:rsidRPr="00C107B9">
              <w:rPr>
                <w:rStyle w:val="Hyperlink"/>
                <w:noProof/>
              </w:rPr>
              <w:instrText xml:space="preserve"> </w:instrText>
            </w:r>
            <w:r>
              <w:rPr>
                <w:noProof/>
              </w:rPr>
              <w:instrText>HYPERLINK \l "_Toc463088187"</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_Toc463088187 \h </w:instrText>
            </w:r>
          </w:ins>
          <w:r>
            <w:rPr>
              <w:noProof/>
              <w:webHidden/>
            </w:rPr>
          </w:r>
          <w:r>
            <w:rPr>
              <w:noProof/>
              <w:webHidden/>
            </w:rPr>
            <w:fldChar w:fldCharType="separate"/>
          </w:r>
          <w:ins w:id="92" w:author="Michele Hart" w:date="2016-10-01T12:27:00Z">
            <w:r>
              <w:rPr>
                <w:noProof/>
                <w:webHidden/>
              </w:rPr>
              <w:t>36</w:t>
            </w:r>
            <w:r>
              <w:rPr>
                <w:noProof/>
                <w:webHidden/>
              </w:rPr>
              <w:fldChar w:fldCharType="end"/>
            </w:r>
            <w:r w:rsidRPr="00C107B9">
              <w:rPr>
                <w:rStyle w:val="Hyperlink"/>
                <w:noProof/>
              </w:rPr>
              <w:fldChar w:fldCharType="end"/>
            </w:r>
          </w:ins>
        </w:p>
        <w:p w14:paraId="69900887" w14:textId="4C7385E1" w:rsidR="00FC1BA2" w:rsidRDefault="00FC1BA2">
          <w:pPr>
            <w:pStyle w:val="TOC2"/>
            <w:tabs>
              <w:tab w:val="right" w:leader="dot" w:pos="9350"/>
            </w:tabs>
            <w:rPr>
              <w:ins w:id="93" w:author="Michele Hart" w:date="2016-10-01T12:27:00Z"/>
              <w:rFonts w:eastAsiaTheme="minorEastAsia"/>
              <w:noProof/>
            </w:rPr>
          </w:pPr>
          <w:ins w:id="94"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"_Toc463088188"</w:instrText>
            </w:r>
            <w:r w:rsidRPr="00C107B9">
              <w:rPr>
                <w:rStyle w:val="Hyperlink"/>
                <w:noProof/>
              </w:rPr>
              <w:instrText xml:space="preserve"> </w:instrText>
            </w:r>
            <w:r w:rsidRPr="00C107B9">
              <w:rPr>
                <w:rStyle w:val="Hyperlink"/>
                <w:noProof/>
              </w:rPr>
              <w:fldChar w:fldCharType="separate"/>
            </w:r>
            <w:r w:rsidRPr="00C107B9">
              <w:rPr>
                <w:rStyle w:val="Hyperlink"/>
                <w:noProof/>
              </w:rPr>
              <w:t>Bar/Column Charts</w:t>
            </w:r>
            <w:r>
              <w:rPr>
                <w:noProof/>
                <w:webHidden/>
              </w:rPr>
              <w:tab/>
            </w:r>
            <w:r>
              <w:rPr>
                <w:noProof/>
                <w:webHidden/>
              </w:rPr>
              <w:fldChar w:fldCharType="begin"/>
            </w:r>
            <w:r>
              <w:rPr>
                <w:noProof/>
                <w:webHidden/>
              </w:rPr>
              <w:instrText xml:space="preserve"> PAGEREF _Toc463088188 \h </w:instrText>
            </w:r>
          </w:ins>
          <w:r>
            <w:rPr>
              <w:noProof/>
              <w:webHidden/>
            </w:rPr>
          </w:r>
          <w:r>
            <w:rPr>
              <w:noProof/>
              <w:webHidden/>
            </w:rPr>
            <w:fldChar w:fldCharType="separate"/>
          </w:r>
          <w:ins w:id="95" w:author="Michele Hart" w:date="2016-10-01T12:27:00Z">
            <w:r>
              <w:rPr>
                <w:noProof/>
                <w:webHidden/>
              </w:rPr>
              <w:t>37</w:t>
            </w:r>
            <w:r>
              <w:rPr>
                <w:noProof/>
                <w:webHidden/>
              </w:rPr>
              <w:fldChar w:fldCharType="end"/>
            </w:r>
            <w:r w:rsidRPr="00C107B9">
              <w:rPr>
                <w:rStyle w:val="Hyperlink"/>
                <w:noProof/>
              </w:rPr>
              <w:fldChar w:fldCharType="end"/>
            </w:r>
          </w:ins>
        </w:p>
        <w:p w14:paraId="55A41801" w14:textId="15428D17" w:rsidR="00FC1BA2" w:rsidRDefault="00FC1BA2">
          <w:pPr>
            <w:pStyle w:val="TOC3"/>
            <w:tabs>
              <w:tab w:val="right" w:leader="dot" w:pos="9350"/>
            </w:tabs>
            <w:rPr>
              <w:ins w:id="96" w:author="Michele Hart" w:date="2016-10-01T12:27:00Z"/>
              <w:rFonts w:eastAsiaTheme="minorEastAsia"/>
              <w:noProof/>
            </w:rPr>
          </w:pPr>
          <w:ins w:id="97"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"_Toc463088189"</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_Toc463088189 \h </w:instrText>
            </w:r>
          </w:ins>
          <w:r>
            <w:rPr>
              <w:noProof/>
              <w:webHidden/>
            </w:rPr>
          </w:r>
          <w:r>
            <w:rPr>
              <w:noProof/>
              <w:webHidden/>
            </w:rPr>
            <w:fldChar w:fldCharType="separate"/>
          </w:r>
          <w:ins w:id="98" w:author="Michele Hart" w:date="2016-10-01T12:27:00Z">
            <w:r>
              <w:rPr>
                <w:noProof/>
                <w:webHidden/>
              </w:rPr>
              <w:t>38</w:t>
            </w:r>
            <w:r>
              <w:rPr>
                <w:noProof/>
                <w:webHidden/>
              </w:rPr>
              <w:fldChar w:fldCharType="end"/>
            </w:r>
            <w:r w:rsidRPr="00C107B9">
              <w:rPr>
                <w:rStyle w:val="Hyperlink"/>
                <w:noProof/>
              </w:rPr>
              <w:fldChar w:fldCharType="end"/>
            </w:r>
          </w:ins>
        </w:p>
        <w:p w14:paraId="1339CCF6" w14:textId="33B5F86E" w:rsidR="00FC1BA2" w:rsidRDefault="00FC1BA2">
          <w:pPr>
            <w:pStyle w:val="TOC2"/>
            <w:tabs>
              <w:tab w:val="right" w:leader="dot" w:pos="9350"/>
            </w:tabs>
            <w:rPr>
              <w:ins w:id="99" w:author="Michele Hart" w:date="2016-10-01T12:27:00Z"/>
              <w:rFonts w:eastAsiaTheme="minorEastAsia"/>
              <w:noProof/>
            </w:rPr>
          </w:pPr>
          <w:ins w:id="100"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"_Toc463088190"</w:instrText>
            </w:r>
            <w:r w:rsidRPr="00C107B9">
              <w:rPr>
                <w:rStyle w:val="Hyperlink"/>
                <w:noProof/>
              </w:rPr>
              <w:instrText xml:space="preserve"> </w:instrText>
            </w:r>
            <w:r w:rsidRPr="00C107B9">
              <w:rPr>
                <w:rStyle w:val="Hyperlink"/>
                <w:noProof/>
              </w:rPr>
              <w:fldChar w:fldCharType="separate"/>
            </w:r>
            <w:r w:rsidRPr="00C107B9">
              <w:rPr>
                <w:rStyle w:val="Hyperlink"/>
                <w:noProof/>
              </w:rPr>
              <w:t>Stacked Bar/Column Charts</w:t>
            </w:r>
            <w:r>
              <w:rPr>
                <w:noProof/>
                <w:webHidden/>
              </w:rPr>
              <w:tab/>
            </w:r>
            <w:r>
              <w:rPr>
                <w:noProof/>
                <w:webHidden/>
              </w:rPr>
              <w:fldChar w:fldCharType="begin"/>
            </w:r>
            <w:r>
              <w:rPr>
                <w:noProof/>
                <w:webHidden/>
              </w:rPr>
              <w:instrText xml:space="preserve"> PAGEREF _Toc463088190 \h </w:instrText>
            </w:r>
          </w:ins>
          <w:r>
            <w:rPr>
              <w:noProof/>
              <w:webHidden/>
            </w:rPr>
          </w:r>
          <w:r>
            <w:rPr>
              <w:noProof/>
              <w:webHidden/>
            </w:rPr>
            <w:fldChar w:fldCharType="separate"/>
          </w:r>
          <w:ins w:id="101" w:author="Michele Hart" w:date="2016-10-01T12:27:00Z">
            <w:r>
              <w:rPr>
                <w:noProof/>
                <w:webHidden/>
              </w:rPr>
              <w:t>40</w:t>
            </w:r>
            <w:r>
              <w:rPr>
                <w:noProof/>
                <w:webHidden/>
              </w:rPr>
              <w:fldChar w:fldCharType="end"/>
            </w:r>
            <w:r w:rsidRPr="00C107B9">
              <w:rPr>
                <w:rStyle w:val="Hyperlink"/>
                <w:noProof/>
              </w:rPr>
              <w:fldChar w:fldCharType="end"/>
            </w:r>
          </w:ins>
        </w:p>
        <w:p w14:paraId="2B78B0BE" w14:textId="400A48ED" w:rsidR="00FC1BA2" w:rsidRDefault="00FC1BA2">
          <w:pPr>
            <w:pStyle w:val="TOC3"/>
            <w:tabs>
              <w:tab w:val="right" w:leader="dot" w:pos="9350"/>
            </w:tabs>
            <w:rPr>
              <w:ins w:id="102" w:author="Michele Hart" w:date="2016-10-01T12:27:00Z"/>
              <w:rFonts w:eastAsiaTheme="minorEastAsia"/>
              <w:noProof/>
            </w:rPr>
          </w:pPr>
          <w:ins w:id="103"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"_Toc463088191"</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_Toc463088191 \h </w:instrText>
            </w:r>
          </w:ins>
          <w:r>
            <w:rPr>
              <w:noProof/>
              <w:webHidden/>
            </w:rPr>
          </w:r>
          <w:r>
            <w:rPr>
              <w:noProof/>
              <w:webHidden/>
            </w:rPr>
            <w:fldChar w:fldCharType="separate"/>
          </w:r>
          <w:ins w:id="104" w:author="Michele Hart" w:date="2016-10-01T12:27:00Z">
            <w:r>
              <w:rPr>
                <w:noProof/>
                <w:webHidden/>
              </w:rPr>
              <w:t>42</w:t>
            </w:r>
            <w:r>
              <w:rPr>
                <w:noProof/>
                <w:webHidden/>
              </w:rPr>
              <w:fldChar w:fldCharType="end"/>
            </w:r>
            <w:r w:rsidRPr="00C107B9">
              <w:rPr>
                <w:rStyle w:val="Hyperlink"/>
                <w:noProof/>
              </w:rPr>
              <w:fldChar w:fldCharType="end"/>
            </w:r>
          </w:ins>
        </w:p>
        <w:p w14:paraId="5021256A" w14:textId="0959A551" w:rsidR="00FC1BA2" w:rsidRDefault="00FC1BA2">
          <w:pPr>
            <w:pStyle w:val="TOC2"/>
            <w:tabs>
              <w:tab w:val="right" w:leader="dot" w:pos="9350"/>
            </w:tabs>
            <w:rPr>
              <w:ins w:id="105" w:author="Michele Hart" w:date="2016-10-01T12:27:00Z"/>
              <w:rFonts w:eastAsiaTheme="minorEastAsia"/>
              <w:noProof/>
            </w:rPr>
          </w:pPr>
          <w:ins w:id="106"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"_Toc463088192"</w:instrText>
            </w:r>
            <w:r w:rsidRPr="00C107B9">
              <w:rPr>
                <w:rStyle w:val="Hyperlink"/>
                <w:noProof/>
              </w:rPr>
              <w:instrText xml:space="preserve"> </w:instrText>
            </w:r>
            <w:r w:rsidRPr="00C107B9">
              <w:rPr>
                <w:rStyle w:val="Hyperlink"/>
                <w:noProof/>
              </w:rPr>
              <w:fldChar w:fldCharType="separate"/>
            </w:r>
            <w:r w:rsidRPr="00C107B9">
              <w:rPr>
                <w:rStyle w:val="Hyperlink"/>
                <w:noProof/>
              </w:rPr>
              <w:t>Combo Bar/Column Charts</w:t>
            </w:r>
            <w:r>
              <w:rPr>
                <w:noProof/>
                <w:webHidden/>
              </w:rPr>
              <w:tab/>
            </w:r>
            <w:r>
              <w:rPr>
                <w:noProof/>
                <w:webHidden/>
              </w:rPr>
              <w:fldChar w:fldCharType="begin"/>
            </w:r>
            <w:r>
              <w:rPr>
                <w:noProof/>
                <w:webHidden/>
              </w:rPr>
              <w:instrText xml:space="preserve"> PAGEREF _Toc463088192 \h </w:instrText>
            </w:r>
          </w:ins>
          <w:r>
            <w:rPr>
              <w:noProof/>
              <w:webHidden/>
            </w:rPr>
          </w:r>
          <w:r>
            <w:rPr>
              <w:noProof/>
              <w:webHidden/>
            </w:rPr>
            <w:fldChar w:fldCharType="separate"/>
          </w:r>
          <w:ins w:id="107" w:author="Michele Hart" w:date="2016-10-01T12:27:00Z">
            <w:r>
              <w:rPr>
                <w:noProof/>
                <w:webHidden/>
              </w:rPr>
              <w:t>44</w:t>
            </w:r>
            <w:r>
              <w:rPr>
                <w:noProof/>
                <w:webHidden/>
              </w:rPr>
              <w:fldChar w:fldCharType="end"/>
            </w:r>
            <w:r w:rsidRPr="00C107B9">
              <w:rPr>
                <w:rStyle w:val="Hyperlink"/>
                <w:noProof/>
              </w:rPr>
              <w:fldChar w:fldCharType="end"/>
            </w:r>
          </w:ins>
        </w:p>
        <w:p w14:paraId="22A53CC9" w14:textId="1DA80A96" w:rsidR="00FC1BA2" w:rsidRDefault="00FC1BA2">
          <w:pPr>
            <w:pStyle w:val="TOC3"/>
            <w:tabs>
              <w:tab w:val="right" w:leader="dot" w:pos="9350"/>
            </w:tabs>
            <w:rPr>
              <w:ins w:id="108" w:author="Michele Hart" w:date="2016-10-01T12:27:00Z"/>
              <w:rFonts w:eastAsiaTheme="minorEastAsia"/>
              <w:noProof/>
            </w:rPr>
          </w:pPr>
          <w:ins w:id="109"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"_Toc463088193"</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_Toc463088193 \h </w:instrText>
            </w:r>
          </w:ins>
          <w:r>
            <w:rPr>
              <w:noProof/>
              <w:webHidden/>
            </w:rPr>
          </w:r>
          <w:r>
            <w:rPr>
              <w:noProof/>
              <w:webHidden/>
            </w:rPr>
            <w:fldChar w:fldCharType="separate"/>
          </w:r>
          <w:ins w:id="110" w:author="Michele Hart" w:date="2016-10-01T12:27:00Z">
            <w:r>
              <w:rPr>
                <w:noProof/>
                <w:webHidden/>
              </w:rPr>
              <w:t>46</w:t>
            </w:r>
            <w:r>
              <w:rPr>
                <w:noProof/>
                <w:webHidden/>
              </w:rPr>
              <w:fldChar w:fldCharType="end"/>
            </w:r>
            <w:r w:rsidRPr="00C107B9">
              <w:rPr>
                <w:rStyle w:val="Hyperlink"/>
                <w:noProof/>
              </w:rPr>
              <w:fldChar w:fldCharType="end"/>
            </w:r>
          </w:ins>
        </w:p>
        <w:p w14:paraId="3819A65D" w14:textId="4C307A83" w:rsidR="00FC1BA2" w:rsidRDefault="00FC1BA2">
          <w:pPr>
            <w:pStyle w:val="TOC2"/>
            <w:tabs>
              <w:tab w:val="right" w:leader="dot" w:pos="9350"/>
            </w:tabs>
            <w:rPr>
              <w:ins w:id="111" w:author="Michele Hart" w:date="2016-10-01T12:27:00Z"/>
              <w:rFonts w:eastAsiaTheme="minorEastAsia"/>
              <w:noProof/>
            </w:rPr>
          </w:pPr>
          <w:ins w:id="112"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"_Toc463088194"</w:instrText>
            </w:r>
            <w:r w:rsidRPr="00C107B9">
              <w:rPr>
                <w:rStyle w:val="Hyperlink"/>
                <w:noProof/>
              </w:rPr>
              <w:instrText xml:space="preserve"> </w:instrText>
            </w:r>
            <w:r w:rsidRPr="00C107B9">
              <w:rPr>
                <w:rStyle w:val="Hyperlink"/>
                <w:noProof/>
              </w:rPr>
              <w:fldChar w:fldCharType="separate"/>
            </w:r>
            <w:r w:rsidRPr="00C107B9">
              <w:rPr>
                <w:rStyle w:val="Hyperlink"/>
                <w:noProof/>
              </w:rPr>
              <w:t>Scatter Chart</w:t>
            </w:r>
            <w:r>
              <w:rPr>
                <w:noProof/>
                <w:webHidden/>
              </w:rPr>
              <w:tab/>
            </w:r>
            <w:r>
              <w:rPr>
                <w:noProof/>
                <w:webHidden/>
              </w:rPr>
              <w:fldChar w:fldCharType="begin"/>
            </w:r>
            <w:r>
              <w:rPr>
                <w:noProof/>
                <w:webHidden/>
              </w:rPr>
              <w:instrText xml:space="preserve"> PAGEREF _Toc463088194 \h </w:instrText>
            </w:r>
          </w:ins>
          <w:r>
            <w:rPr>
              <w:noProof/>
              <w:webHidden/>
            </w:rPr>
          </w:r>
          <w:r>
            <w:rPr>
              <w:noProof/>
              <w:webHidden/>
            </w:rPr>
            <w:fldChar w:fldCharType="separate"/>
          </w:r>
          <w:ins w:id="113" w:author="Michele Hart" w:date="2016-10-01T12:27:00Z">
            <w:r>
              <w:rPr>
                <w:noProof/>
                <w:webHidden/>
              </w:rPr>
              <w:t>48</w:t>
            </w:r>
            <w:r>
              <w:rPr>
                <w:noProof/>
                <w:webHidden/>
              </w:rPr>
              <w:fldChar w:fldCharType="end"/>
            </w:r>
            <w:r w:rsidRPr="00C107B9">
              <w:rPr>
                <w:rStyle w:val="Hyperlink"/>
                <w:noProof/>
              </w:rPr>
              <w:fldChar w:fldCharType="end"/>
            </w:r>
          </w:ins>
        </w:p>
        <w:p w14:paraId="4B10123B" w14:textId="4260DA06" w:rsidR="00FC1BA2" w:rsidRDefault="00FC1BA2">
          <w:pPr>
            <w:pStyle w:val="TOC3"/>
            <w:tabs>
              <w:tab w:val="right" w:leader="dot" w:pos="9350"/>
            </w:tabs>
            <w:rPr>
              <w:ins w:id="114" w:author="Michele Hart" w:date="2016-10-01T12:27:00Z"/>
              <w:rFonts w:eastAsiaTheme="minorEastAsia"/>
              <w:noProof/>
            </w:rPr>
          </w:pPr>
          <w:ins w:id="115"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"_Toc463088195"</w:instrText>
            </w:r>
            <w:r w:rsidRPr="00C107B9">
              <w:rPr>
                <w:rStyle w:val="Hyperlink"/>
                <w:noProof/>
              </w:rPr>
              <w:instrText xml:space="preserve"> </w:instrText>
            </w:r>
            <w:r w:rsidRPr="00C107B9">
              <w:rPr>
                <w:rStyle w:val="Hyperlink"/>
                <w:noProof/>
              </w:rPr>
              <w:fldChar w:fldCharType="separate"/>
            </w:r>
            <w:r w:rsidRPr="00C107B9">
              <w:rPr>
                <w:rStyle w:val="Hyperlink"/>
                <w:noProof/>
              </w:rPr>
              <w:t>Best practices</w:t>
            </w:r>
            <w:r>
              <w:rPr>
                <w:noProof/>
                <w:webHidden/>
              </w:rPr>
              <w:tab/>
            </w:r>
            <w:r>
              <w:rPr>
                <w:noProof/>
                <w:webHidden/>
              </w:rPr>
              <w:fldChar w:fldCharType="begin"/>
            </w:r>
            <w:r>
              <w:rPr>
                <w:noProof/>
                <w:webHidden/>
              </w:rPr>
              <w:instrText xml:space="preserve"> PAGEREF _Toc463088195 \h </w:instrText>
            </w:r>
          </w:ins>
          <w:r>
            <w:rPr>
              <w:noProof/>
              <w:webHidden/>
            </w:rPr>
          </w:r>
          <w:r>
            <w:rPr>
              <w:noProof/>
              <w:webHidden/>
            </w:rPr>
            <w:fldChar w:fldCharType="separate"/>
          </w:r>
          <w:ins w:id="116" w:author="Michele Hart" w:date="2016-10-01T12:27:00Z">
            <w:r>
              <w:rPr>
                <w:noProof/>
                <w:webHidden/>
              </w:rPr>
              <w:t>49</w:t>
            </w:r>
            <w:r>
              <w:rPr>
                <w:noProof/>
                <w:webHidden/>
              </w:rPr>
              <w:fldChar w:fldCharType="end"/>
            </w:r>
            <w:r w:rsidRPr="00C107B9">
              <w:rPr>
                <w:rStyle w:val="Hyperlink"/>
                <w:noProof/>
              </w:rPr>
              <w:fldChar w:fldCharType="end"/>
            </w:r>
          </w:ins>
        </w:p>
        <w:p w14:paraId="4298301C" w14:textId="6F61D3D5" w:rsidR="00FC1BA2" w:rsidRDefault="00FC1BA2">
          <w:pPr>
            <w:pStyle w:val="TOC2"/>
            <w:tabs>
              <w:tab w:val="right" w:leader="dot" w:pos="9350"/>
            </w:tabs>
            <w:rPr>
              <w:ins w:id="117" w:author="Michele Hart" w:date="2016-10-01T12:27:00Z"/>
              <w:rFonts w:eastAsiaTheme="minorEastAsia"/>
              <w:noProof/>
            </w:rPr>
          </w:pPr>
          <w:ins w:id="118"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"_Toc463088196"</w:instrText>
            </w:r>
            <w:r w:rsidRPr="00C107B9">
              <w:rPr>
                <w:rStyle w:val="Hyperlink"/>
                <w:noProof/>
              </w:rPr>
              <w:instrText xml:space="preserve"> </w:instrText>
            </w:r>
            <w:r w:rsidRPr="00C107B9">
              <w:rPr>
                <w:rStyle w:val="Hyperlink"/>
                <w:noProof/>
              </w:rPr>
              <w:fldChar w:fldCharType="separate"/>
            </w:r>
            <w:r w:rsidRPr="00C107B9">
              <w:rPr>
                <w:rStyle w:val="Hyperlink"/>
                <w:noProof/>
              </w:rPr>
              <w:t>Tree Map Charts</w:t>
            </w:r>
            <w:r>
              <w:rPr>
                <w:noProof/>
                <w:webHidden/>
              </w:rPr>
              <w:tab/>
            </w:r>
            <w:r>
              <w:rPr>
                <w:noProof/>
                <w:webHidden/>
              </w:rPr>
              <w:fldChar w:fldCharType="begin"/>
            </w:r>
            <w:r>
              <w:rPr>
                <w:noProof/>
                <w:webHidden/>
              </w:rPr>
              <w:instrText xml:space="preserve"> PAGEREF _Toc463088196 \h </w:instrText>
            </w:r>
          </w:ins>
          <w:r>
            <w:rPr>
              <w:noProof/>
              <w:webHidden/>
            </w:rPr>
          </w:r>
          <w:r>
            <w:rPr>
              <w:noProof/>
              <w:webHidden/>
            </w:rPr>
            <w:fldChar w:fldCharType="separate"/>
          </w:r>
          <w:ins w:id="119" w:author="Michele Hart" w:date="2016-10-01T12:27:00Z">
            <w:r>
              <w:rPr>
                <w:noProof/>
                <w:webHidden/>
              </w:rPr>
              <w:t>51</w:t>
            </w:r>
            <w:r>
              <w:rPr>
                <w:noProof/>
                <w:webHidden/>
              </w:rPr>
              <w:fldChar w:fldCharType="end"/>
            </w:r>
            <w:r w:rsidRPr="00C107B9">
              <w:rPr>
                <w:rStyle w:val="Hyperlink"/>
                <w:noProof/>
              </w:rPr>
              <w:fldChar w:fldCharType="end"/>
            </w:r>
          </w:ins>
        </w:p>
        <w:p w14:paraId="637A715F" w14:textId="5953AA7C" w:rsidR="00FC1BA2" w:rsidRDefault="00FC1BA2">
          <w:pPr>
            <w:pStyle w:val="TOC2"/>
            <w:tabs>
              <w:tab w:val="right" w:leader="dot" w:pos="9350"/>
            </w:tabs>
            <w:rPr>
              <w:ins w:id="120" w:author="Michele Hart" w:date="2016-10-01T12:27:00Z"/>
              <w:rFonts w:eastAsiaTheme="minorEastAsia"/>
              <w:noProof/>
            </w:rPr>
          </w:pPr>
          <w:ins w:id="121"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"_Toc463088197"</w:instrText>
            </w:r>
            <w:r w:rsidRPr="00C107B9">
              <w:rPr>
                <w:rStyle w:val="Hyperlink"/>
                <w:noProof/>
              </w:rPr>
              <w:instrText xml:space="preserve"> </w:instrText>
            </w:r>
            <w:r w:rsidRPr="00C107B9">
              <w:rPr>
                <w:rStyle w:val="Hyperlink"/>
                <w:noProof/>
              </w:rPr>
              <w:fldChar w:fldCharType="separate"/>
            </w:r>
            <w:r w:rsidRPr="00C107B9">
              <w:rPr>
                <w:rStyle w:val="Hyperlink"/>
                <w:noProof/>
              </w:rPr>
              <w:t>Other charts</w:t>
            </w:r>
            <w:r>
              <w:rPr>
                <w:noProof/>
                <w:webHidden/>
              </w:rPr>
              <w:tab/>
            </w:r>
            <w:r>
              <w:rPr>
                <w:noProof/>
                <w:webHidden/>
              </w:rPr>
              <w:fldChar w:fldCharType="begin"/>
            </w:r>
            <w:r>
              <w:rPr>
                <w:noProof/>
                <w:webHidden/>
              </w:rPr>
              <w:instrText xml:space="preserve"> PAGEREF _Toc463088197 \h </w:instrText>
            </w:r>
          </w:ins>
          <w:r>
            <w:rPr>
              <w:noProof/>
              <w:webHidden/>
            </w:rPr>
          </w:r>
          <w:r>
            <w:rPr>
              <w:noProof/>
              <w:webHidden/>
            </w:rPr>
            <w:fldChar w:fldCharType="separate"/>
          </w:r>
          <w:ins w:id="122" w:author="Michele Hart" w:date="2016-10-01T12:27:00Z">
            <w:r>
              <w:rPr>
                <w:noProof/>
                <w:webHidden/>
              </w:rPr>
              <w:t>54</w:t>
            </w:r>
            <w:r>
              <w:rPr>
                <w:noProof/>
                <w:webHidden/>
              </w:rPr>
              <w:fldChar w:fldCharType="end"/>
            </w:r>
            <w:r w:rsidRPr="00C107B9">
              <w:rPr>
                <w:rStyle w:val="Hyperlink"/>
                <w:noProof/>
              </w:rPr>
              <w:fldChar w:fldCharType="end"/>
            </w:r>
          </w:ins>
        </w:p>
        <w:p w14:paraId="6B5C2320" w14:textId="49DA1F3F" w:rsidR="00FC1BA2" w:rsidRDefault="00FC1BA2">
          <w:pPr>
            <w:pStyle w:val="TOC3"/>
            <w:tabs>
              <w:tab w:val="right" w:leader="dot" w:pos="9350"/>
            </w:tabs>
            <w:rPr>
              <w:ins w:id="123" w:author="Michele Hart" w:date="2016-10-01T12:27:00Z"/>
              <w:rFonts w:eastAsiaTheme="minorEastAsia"/>
              <w:noProof/>
            </w:rPr>
          </w:pPr>
          <w:ins w:id="124"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"_Toc463088198"</w:instrText>
            </w:r>
            <w:r w:rsidRPr="00C107B9">
              <w:rPr>
                <w:rStyle w:val="Hyperlink"/>
                <w:noProof/>
              </w:rPr>
              <w:instrText xml:space="preserve"> </w:instrText>
            </w:r>
            <w:r w:rsidRPr="00C107B9">
              <w:rPr>
                <w:rStyle w:val="Hyperlink"/>
                <w:noProof/>
              </w:rPr>
              <w:fldChar w:fldCharType="separate"/>
            </w:r>
            <w:r w:rsidRPr="00C107B9">
              <w:rPr>
                <w:rStyle w:val="Hyperlink"/>
                <w:noProof/>
              </w:rPr>
              <w:t>Pie or Donut Charts</w:t>
            </w:r>
            <w:r>
              <w:rPr>
                <w:noProof/>
                <w:webHidden/>
              </w:rPr>
              <w:tab/>
            </w:r>
            <w:r>
              <w:rPr>
                <w:noProof/>
                <w:webHidden/>
              </w:rPr>
              <w:fldChar w:fldCharType="begin"/>
            </w:r>
            <w:r>
              <w:rPr>
                <w:noProof/>
                <w:webHidden/>
              </w:rPr>
              <w:instrText xml:space="preserve"> PAGEREF _Toc463088198 \h </w:instrText>
            </w:r>
          </w:ins>
          <w:r>
            <w:rPr>
              <w:noProof/>
              <w:webHidden/>
            </w:rPr>
          </w:r>
          <w:r>
            <w:rPr>
              <w:noProof/>
              <w:webHidden/>
            </w:rPr>
            <w:fldChar w:fldCharType="separate"/>
          </w:r>
          <w:ins w:id="125" w:author="Michele Hart" w:date="2016-10-01T12:27:00Z">
            <w:r>
              <w:rPr>
                <w:noProof/>
                <w:webHidden/>
              </w:rPr>
              <w:t>54</w:t>
            </w:r>
            <w:r>
              <w:rPr>
                <w:noProof/>
                <w:webHidden/>
              </w:rPr>
              <w:fldChar w:fldCharType="end"/>
            </w:r>
            <w:r w:rsidRPr="00C107B9">
              <w:rPr>
                <w:rStyle w:val="Hyperlink"/>
                <w:noProof/>
              </w:rPr>
              <w:fldChar w:fldCharType="end"/>
            </w:r>
          </w:ins>
        </w:p>
        <w:p w14:paraId="48BC65C1" w14:textId="0D6D5FA9" w:rsidR="00FC1BA2" w:rsidRDefault="00FC1BA2">
          <w:pPr>
            <w:pStyle w:val="TOC3"/>
            <w:tabs>
              <w:tab w:val="right" w:leader="dot" w:pos="9350"/>
            </w:tabs>
            <w:rPr>
              <w:ins w:id="126" w:author="Michele Hart" w:date="2016-10-01T12:27:00Z"/>
              <w:rFonts w:eastAsiaTheme="minorEastAsia"/>
              <w:noProof/>
            </w:rPr>
          </w:pPr>
          <w:ins w:id="127"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"_Toc463088199"</w:instrText>
            </w:r>
            <w:r w:rsidRPr="00C107B9">
              <w:rPr>
                <w:rStyle w:val="Hyperlink"/>
                <w:noProof/>
              </w:rPr>
              <w:instrText xml:space="preserve"> </w:instrText>
            </w:r>
            <w:r w:rsidRPr="00C107B9">
              <w:rPr>
                <w:rStyle w:val="Hyperlink"/>
                <w:noProof/>
              </w:rPr>
              <w:fldChar w:fldCharType="separate"/>
            </w:r>
            <w:r w:rsidRPr="00C107B9">
              <w:rPr>
                <w:rStyle w:val="Hyperlink"/>
                <w:noProof/>
              </w:rPr>
              <w:t>Radial Gauges &amp; KPIs</w:t>
            </w:r>
            <w:r>
              <w:rPr>
                <w:noProof/>
                <w:webHidden/>
              </w:rPr>
              <w:tab/>
            </w:r>
            <w:r>
              <w:rPr>
                <w:noProof/>
                <w:webHidden/>
              </w:rPr>
              <w:fldChar w:fldCharType="begin"/>
            </w:r>
            <w:r>
              <w:rPr>
                <w:noProof/>
                <w:webHidden/>
              </w:rPr>
              <w:instrText xml:space="preserve"> PAGEREF _Toc463088199 \h </w:instrText>
            </w:r>
          </w:ins>
          <w:r>
            <w:rPr>
              <w:noProof/>
              <w:webHidden/>
            </w:rPr>
          </w:r>
          <w:r>
            <w:rPr>
              <w:noProof/>
              <w:webHidden/>
            </w:rPr>
            <w:fldChar w:fldCharType="separate"/>
          </w:r>
          <w:ins w:id="128" w:author="Michele Hart" w:date="2016-10-01T12:27:00Z">
            <w:r>
              <w:rPr>
                <w:noProof/>
                <w:webHidden/>
              </w:rPr>
              <w:t>54</w:t>
            </w:r>
            <w:r>
              <w:rPr>
                <w:noProof/>
                <w:webHidden/>
              </w:rPr>
              <w:fldChar w:fldCharType="end"/>
            </w:r>
            <w:r w:rsidRPr="00C107B9">
              <w:rPr>
                <w:rStyle w:val="Hyperlink"/>
                <w:noProof/>
              </w:rPr>
              <w:fldChar w:fldCharType="end"/>
            </w:r>
          </w:ins>
        </w:p>
        <w:p w14:paraId="7E9882F0" w14:textId="79545DEB" w:rsidR="00FC1BA2" w:rsidRDefault="00FC1BA2">
          <w:pPr>
            <w:pStyle w:val="TOC1"/>
            <w:tabs>
              <w:tab w:val="right" w:leader="dot" w:pos="9350"/>
            </w:tabs>
            <w:rPr>
              <w:ins w:id="129" w:author="Michele Hart" w:date="2016-10-01T12:27:00Z"/>
              <w:rFonts w:eastAsiaTheme="minorEastAsia"/>
              <w:noProof/>
            </w:rPr>
          </w:pPr>
          <w:ins w:id="130" w:author="Michele Hart" w:date="2016-10-01T12:27:00Z">
            <w:r w:rsidRPr="00C107B9">
              <w:rPr>
                <w:rStyle w:val="Hyperlink"/>
                <w:noProof/>
              </w:rPr>
              <w:fldChar w:fldCharType="begin"/>
            </w:r>
            <w:r w:rsidRPr="00C107B9">
              <w:rPr>
                <w:rStyle w:val="Hyperlink"/>
                <w:noProof/>
              </w:rPr>
              <w:instrText xml:space="preserve"> </w:instrText>
            </w:r>
            <w:r>
              <w:rPr>
                <w:noProof/>
              </w:rPr>
              <w:instrText>HYPERLINK \l "_Toc463088200"</w:instrText>
            </w:r>
            <w:r w:rsidRPr="00C107B9">
              <w:rPr>
                <w:rStyle w:val="Hyperlink"/>
                <w:noProof/>
              </w:rPr>
              <w:instrText xml:space="preserve"> </w:instrText>
            </w:r>
            <w:r w:rsidRPr="00C107B9">
              <w:rPr>
                <w:rStyle w:val="Hyperlink"/>
                <w:noProof/>
              </w:rPr>
              <w:fldChar w:fldCharType="separate"/>
            </w:r>
            <w:r w:rsidRPr="00C107B9">
              <w:rPr>
                <w:rStyle w:val="Hyperlink"/>
                <w:noProof/>
              </w:rPr>
              <w:t>Conclusion</w:t>
            </w:r>
            <w:r>
              <w:rPr>
                <w:noProof/>
                <w:webHidden/>
              </w:rPr>
              <w:tab/>
            </w:r>
            <w:r>
              <w:rPr>
                <w:noProof/>
                <w:webHidden/>
              </w:rPr>
              <w:fldChar w:fldCharType="begin"/>
            </w:r>
            <w:r>
              <w:rPr>
                <w:noProof/>
                <w:webHidden/>
              </w:rPr>
              <w:instrText xml:space="preserve"> PAGEREF _Toc463088200 \h </w:instrText>
            </w:r>
          </w:ins>
          <w:r>
            <w:rPr>
              <w:noProof/>
              <w:webHidden/>
            </w:rPr>
          </w:r>
          <w:r>
            <w:rPr>
              <w:noProof/>
              <w:webHidden/>
            </w:rPr>
            <w:fldChar w:fldCharType="separate"/>
          </w:r>
          <w:ins w:id="131" w:author="Michele Hart" w:date="2016-10-01T12:27:00Z">
            <w:r>
              <w:rPr>
                <w:noProof/>
                <w:webHidden/>
              </w:rPr>
              <w:t>55</w:t>
            </w:r>
            <w:r>
              <w:rPr>
                <w:noProof/>
                <w:webHidden/>
              </w:rPr>
              <w:fldChar w:fldCharType="end"/>
            </w:r>
            <w:r w:rsidRPr="00C107B9">
              <w:rPr>
                <w:rStyle w:val="Hyperlink"/>
                <w:noProof/>
              </w:rPr>
              <w:fldChar w:fldCharType="end"/>
            </w:r>
          </w:ins>
        </w:p>
        <w:p w14:paraId="7CFD4EBD" w14:textId="1283F494" w:rsidR="0084183C" w:rsidDel="00112BFE" w:rsidRDefault="0084183C">
          <w:pPr>
            <w:pStyle w:val="TOC1"/>
            <w:tabs>
              <w:tab w:val="right" w:leader="dot" w:pos="9350"/>
            </w:tabs>
            <w:rPr>
              <w:ins w:id="132" w:author="Will Thompson" w:date="2016-02-12T15:20:00Z"/>
              <w:del w:id="133" w:author="Michele Hart" w:date="2016-09-03T14:44:00Z"/>
              <w:rFonts w:eastAsiaTheme="minorEastAsia"/>
              <w:noProof/>
            </w:rPr>
          </w:pPr>
          <w:ins w:id="134" w:author="Will Thompson" w:date="2016-02-12T15:20:00Z">
            <w:del w:id="135" w:author="Michele Hart" w:date="2016-09-03T14:44:00Z">
              <w:r w:rsidRPr="00112BFE" w:rsidDel="00112BFE">
                <w:rPr>
                  <w:rStyle w:val="Hyperlink"/>
                  <w:noProof/>
                </w:rPr>
                <w:delText>Organizing your reports</w:delText>
              </w:r>
              <w:r w:rsidDel="00112BFE">
                <w:rPr>
                  <w:noProof/>
                  <w:webHidden/>
                </w:rPr>
                <w:tab/>
                <w:delText>2</w:delText>
              </w:r>
            </w:del>
          </w:ins>
        </w:p>
        <w:p w14:paraId="1CC2AE69" w14:textId="6C21F98E" w:rsidR="0084183C" w:rsidDel="00112BFE" w:rsidRDefault="0084183C">
          <w:pPr>
            <w:pStyle w:val="TOC2"/>
            <w:tabs>
              <w:tab w:val="right" w:leader="dot" w:pos="9350"/>
            </w:tabs>
            <w:rPr>
              <w:ins w:id="136" w:author="Will Thompson" w:date="2016-02-12T15:20:00Z"/>
              <w:del w:id="137" w:author="Michele Hart" w:date="2016-09-03T14:44:00Z"/>
              <w:rFonts w:eastAsiaTheme="minorEastAsia"/>
              <w:noProof/>
            </w:rPr>
          </w:pPr>
          <w:ins w:id="138" w:author="Will Thompson" w:date="2016-02-12T15:20:00Z">
            <w:del w:id="139" w:author="Michele Hart" w:date="2016-09-03T14:44:00Z">
              <w:r w:rsidRPr="00112BFE" w:rsidDel="00112BFE">
                <w:rPr>
                  <w:rStyle w:val="Hyperlink"/>
                  <w:noProof/>
                </w:rPr>
                <w:delText>Alignment</w:delText>
              </w:r>
              <w:r w:rsidDel="00112BFE">
                <w:rPr>
                  <w:noProof/>
                  <w:webHidden/>
                </w:rPr>
                <w:tab/>
                <w:delText>3</w:delText>
              </w:r>
            </w:del>
          </w:ins>
        </w:p>
        <w:p w14:paraId="73A9AE75" w14:textId="4E3E1723" w:rsidR="0084183C" w:rsidDel="00112BFE" w:rsidRDefault="0084183C">
          <w:pPr>
            <w:pStyle w:val="TOC2"/>
            <w:tabs>
              <w:tab w:val="right" w:leader="dot" w:pos="9350"/>
            </w:tabs>
            <w:rPr>
              <w:ins w:id="140" w:author="Will Thompson" w:date="2016-02-12T15:20:00Z"/>
              <w:del w:id="141" w:author="Michele Hart" w:date="2016-09-03T14:44:00Z"/>
              <w:rFonts w:eastAsiaTheme="minorEastAsia"/>
              <w:noProof/>
            </w:rPr>
          </w:pPr>
          <w:ins w:id="142" w:author="Will Thompson" w:date="2016-02-12T15:20:00Z">
            <w:del w:id="143" w:author="Michele Hart" w:date="2016-09-03T14:44:00Z">
              <w:r w:rsidRPr="00112BFE" w:rsidDel="00112BFE">
                <w:rPr>
                  <w:rStyle w:val="Hyperlink"/>
                  <w:noProof/>
                </w:rPr>
                <w:delText>Titles</w:delText>
              </w:r>
              <w:r w:rsidDel="00112BFE">
                <w:rPr>
                  <w:noProof/>
                  <w:webHidden/>
                </w:rPr>
                <w:tab/>
                <w:delText>5</w:delText>
              </w:r>
            </w:del>
          </w:ins>
        </w:p>
        <w:p w14:paraId="4F96C72C" w14:textId="5E1EE6D0" w:rsidR="0084183C" w:rsidDel="00112BFE" w:rsidRDefault="0084183C">
          <w:pPr>
            <w:pStyle w:val="TOC2"/>
            <w:tabs>
              <w:tab w:val="right" w:leader="dot" w:pos="9350"/>
            </w:tabs>
            <w:rPr>
              <w:ins w:id="144" w:author="Will Thompson" w:date="2016-02-12T15:20:00Z"/>
              <w:del w:id="145" w:author="Michele Hart" w:date="2016-09-03T14:44:00Z"/>
              <w:rFonts w:eastAsiaTheme="minorEastAsia"/>
              <w:noProof/>
            </w:rPr>
          </w:pPr>
          <w:ins w:id="146" w:author="Will Thompson" w:date="2016-02-12T15:20:00Z">
            <w:del w:id="147" w:author="Michele Hart" w:date="2016-09-03T14:44:00Z">
              <w:r w:rsidRPr="00112BFE" w:rsidDel="00112BFE">
                <w:rPr>
                  <w:rStyle w:val="Hyperlink"/>
                  <w:noProof/>
                </w:rPr>
                <w:delText>Labels</w:delText>
              </w:r>
              <w:r w:rsidDel="00112BFE">
                <w:rPr>
                  <w:noProof/>
                  <w:webHidden/>
                </w:rPr>
                <w:tab/>
                <w:delText>7</w:delText>
              </w:r>
            </w:del>
          </w:ins>
        </w:p>
        <w:p w14:paraId="6663C8CF" w14:textId="408EDEA9" w:rsidR="0084183C" w:rsidDel="00112BFE" w:rsidRDefault="0084183C">
          <w:pPr>
            <w:pStyle w:val="TOC2"/>
            <w:tabs>
              <w:tab w:val="right" w:leader="dot" w:pos="9350"/>
            </w:tabs>
            <w:rPr>
              <w:ins w:id="148" w:author="Will Thompson" w:date="2016-02-12T15:20:00Z"/>
              <w:del w:id="149" w:author="Michele Hart" w:date="2016-09-03T14:44:00Z"/>
              <w:rFonts w:eastAsiaTheme="minorEastAsia"/>
              <w:noProof/>
            </w:rPr>
          </w:pPr>
          <w:ins w:id="150" w:author="Will Thompson" w:date="2016-02-12T15:20:00Z">
            <w:del w:id="151" w:author="Michele Hart" w:date="2016-09-03T14:44:00Z">
              <w:r w:rsidRPr="00112BFE" w:rsidDel="00112BFE">
                <w:rPr>
                  <w:rStyle w:val="Hyperlink"/>
                  <w:noProof/>
                </w:rPr>
                <w:delText>Sorting</w:delText>
              </w:r>
              <w:r w:rsidDel="00112BFE">
                <w:rPr>
                  <w:noProof/>
                  <w:webHidden/>
                </w:rPr>
                <w:tab/>
                <w:delText>9</w:delText>
              </w:r>
            </w:del>
          </w:ins>
        </w:p>
        <w:p w14:paraId="1D1BA7A2" w14:textId="33B74685" w:rsidR="0084183C" w:rsidDel="00112BFE" w:rsidRDefault="0084183C">
          <w:pPr>
            <w:pStyle w:val="TOC2"/>
            <w:tabs>
              <w:tab w:val="right" w:leader="dot" w:pos="9350"/>
            </w:tabs>
            <w:rPr>
              <w:ins w:id="152" w:author="Will Thompson" w:date="2016-02-12T15:20:00Z"/>
              <w:del w:id="153" w:author="Michele Hart" w:date="2016-09-03T14:44:00Z"/>
              <w:rFonts w:eastAsiaTheme="minorEastAsia"/>
              <w:noProof/>
            </w:rPr>
          </w:pPr>
          <w:ins w:id="154" w:author="Will Thompson" w:date="2016-02-12T15:20:00Z">
            <w:del w:id="155" w:author="Michele Hart" w:date="2016-09-03T14:44:00Z">
              <w:r w:rsidRPr="00112BFE" w:rsidDel="00112BFE">
                <w:rPr>
                  <w:rStyle w:val="Hyperlink"/>
                  <w:noProof/>
                </w:rPr>
                <w:delText>Interaction between charts</w:delText>
              </w:r>
              <w:r w:rsidDel="00112BFE">
                <w:rPr>
                  <w:noProof/>
                  <w:webHidden/>
                </w:rPr>
                <w:tab/>
                <w:delText>11</w:delText>
              </w:r>
            </w:del>
          </w:ins>
        </w:p>
        <w:p w14:paraId="48FAC40C" w14:textId="1C412DC8" w:rsidR="0084183C" w:rsidDel="00112BFE" w:rsidRDefault="0084183C">
          <w:pPr>
            <w:pStyle w:val="TOC1"/>
            <w:tabs>
              <w:tab w:val="right" w:leader="dot" w:pos="9350"/>
            </w:tabs>
            <w:rPr>
              <w:ins w:id="156" w:author="Will Thompson" w:date="2016-02-12T15:20:00Z"/>
              <w:del w:id="157" w:author="Michele Hart" w:date="2016-09-03T14:44:00Z"/>
              <w:rFonts w:eastAsiaTheme="minorEastAsia"/>
              <w:noProof/>
            </w:rPr>
          </w:pPr>
          <w:ins w:id="158" w:author="Will Thompson" w:date="2016-02-12T15:20:00Z">
            <w:del w:id="159" w:author="Michele Hart" w:date="2016-09-03T14:44:00Z">
              <w:r w:rsidRPr="00112BFE" w:rsidDel="00112BFE">
                <w:rPr>
                  <w:rStyle w:val="Hyperlink"/>
                  <w:noProof/>
                </w:rPr>
                <w:delText>Chart Overview</w:delText>
              </w:r>
              <w:r w:rsidDel="00112BFE">
                <w:rPr>
                  <w:noProof/>
                  <w:webHidden/>
                </w:rPr>
                <w:tab/>
                <w:delText>12</w:delText>
              </w:r>
            </w:del>
          </w:ins>
        </w:p>
        <w:p w14:paraId="573FE42A" w14:textId="4758C9AC" w:rsidR="0084183C" w:rsidDel="00112BFE" w:rsidRDefault="0084183C">
          <w:pPr>
            <w:pStyle w:val="TOC2"/>
            <w:tabs>
              <w:tab w:val="right" w:leader="dot" w:pos="9350"/>
            </w:tabs>
            <w:rPr>
              <w:ins w:id="160" w:author="Will Thompson" w:date="2016-02-12T15:20:00Z"/>
              <w:del w:id="161" w:author="Michele Hart" w:date="2016-09-03T14:44:00Z"/>
              <w:rFonts w:eastAsiaTheme="minorEastAsia"/>
              <w:noProof/>
            </w:rPr>
          </w:pPr>
          <w:ins w:id="162" w:author="Will Thompson" w:date="2016-02-12T15:20:00Z">
            <w:del w:id="163" w:author="Michele Hart" w:date="2016-09-03T14:44:00Z">
              <w:r w:rsidRPr="00112BFE" w:rsidDel="00112BFE">
                <w:rPr>
                  <w:rStyle w:val="Hyperlink"/>
                  <w:noProof/>
                </w:rPr>
                <w:delText>Line Charts</w:delText>
              </w:r>
              <w:r w:rsidDel="00112BFE">
                <w:rPr>
                  <w:noProof/>
                  <w:webHidden/>
                </w:rPr>
                <w:tab/>
                <w:delText>12</w:delText>
              </w:r>
            </w:del>
          </w:ins>
        </w:p>
        <w:p w14:paraId="4920F700" w14:textId="653BFC1F" w:rsidR="0084183C" w:rsidDel="00112BFE" w:rsidRDefault="0084183C">
          <w:pPr>
            <w:pStyle w:val="TOC2"/>
            <w:tabs>
              <w:tab w:val="right" w:leader="dot" w:pos="9350"/>
            </w:tabs>
            <w:rPr>
              <w:ins w:id="164" w:author="Will Thompson" w:date="2016-02-12T15:20:00Z"/>
              <w:del w:id="165" w:author="Michele Hart" w:date="2016-09-03T14:44:00Z"/>
              <w:rFonts w:eastAsiaTheme="minorEastAsia"/>
              <w:noProof/>
            </w:rPr>
          </w:pPr>
          <w:ins w:id="166" w:author="Will Thompson" w:date="2016-02-12T15:20:00Z">
            <w:del w:id="167" w:author="Michele Hart" w:date="2016-09-03T14:44:00Z">
              <w:r w:rsidRPr="00112BFE" w:rsidDel="00112BFE">
                <w:rPr>
                  <w:rStyle w:val="Hyperlink"/>
                  <w:noProof/>
                </w:rPr>
                <w:delText>Bar/Column Charts</w:delText>
              </w:r>
              <w:r w:rsidDel="00112BFE">
                <w:rPr>
                  <w:noProof/>
                  <w:webHidden/>
                </w:rPr>
                <w:tab/>
                <w:delText>14</w:delText>
              </w:r>
            </w:del>
          </w:ins>
        </w:p>
        <w:p w14:paraId="10B08961" w14:textId="5A0951B1" w:rsidR="0084183C" w:rsidDel="00112BFE" w:rsidRDefault="0084183C">
          <w:pPr>
            <w:pStyle w:val="TOC2"/>
            <w:tabs>
              <w:tab w:val="right" w:leader="dot" w:pos="9350"/>
            </w:tabs>
            <w:rPr>
              <w:ins w:id="168" w:author="Will Thompson" w:date="2016-02-12T15:20:00Z"/>
              <w:del w:id="169" w:author="Michele Hart" w:date="2016-09-03T14:44:00Z"/>
              <w:rFonts w:eastAsiaTheme="minorEastAsia"/>
              <w:noProof/>
            </w:rPr>
          </w:pPr>
          <w:ins w:id="170" w:author="Will Thompson" w:date="2016-02-12T15:20:00Z">
            <w:del w:id="171" w:author="Michele Hart" w:date="2016-09-03T14:44:00Z">
              <w:r w:rsidRPr="00112BFE" w:rsidDel="00112BFE">
                <w:rPr>
                  <w:rStyle w:val="Hyperlink"/>
                  <w:noProof/>
                </w:rPr>
                <w:delText>Stacked Bar/Column Charts</w:delText>
              </w:r>
              <w:r w:rsidDel="00112BFE">
                <w:rPr>
                  <w:noProof/>
                  <w:webHidden/>
                </w:rPr>
                <w:tab/>
                <w:delText>18</w:delText>
              </w:r>
            </w:del>
          </w:ins>
        </w:p>
        <w:p w14:paraId="5F930190" w14:textId="01D9791C" w:rsidR="0084183C" w:rsidDel="00112BFE" w:rsidRDefault="0084183C">
          <w:pPr>
            <w:pStyle w:val="TOC2"/>
            <w:tabs>
              <w:tab w:val="right" w:leader="dot" w:pos="9350"/>
            </w:tabs>
            <w:rPr>
              <w:ins w:id="172" w:author="Will Thompson" w:date="2016-02-12T15:20:00Z"/>
              <w:del w:id="173" w:author="Michele Hart" w:date="2016-09-03T14:44:00Z"/>
              <w:rFonts w:eastAsiaTheme="minorEastAsia"/>
              <w:noProof/>
            </w:rPr>
          </w:pPr>
          <w:ins w:id="174" w:author="Will Thompson" w:date="2016-02-12T15:20:00Z">
            <w:del w:id="175" w:author="Michele Hart" w:date="2016-09-03T14:44:00Z">
              <w:r w:rsidRPr="00112BFE" w:rsidDel="00112BFE">
                <w:rPr>
                  <w:rStyle w:val="Hyperlink"/>
                  <w:noProof/>
                </w:rPr>
                <w:delText>Combo Bar/Column Charts</w:delText>
              </w:r>
              <w:r w:rsidDel="00112BFE">
                <w:rPr>
                  <w:noProof/>
                  <w:webHidden/>
                </w:rPr>
                <w:tab/>
                <w:delText>21</w:delText>
              </w:r>
            </w:del>
          </w:ins>
        </w:p>
        <w:p w14:paraId="25AFDB6A" w14:textId="61630475" w:rsidR="0084183C" w:rsidDel="00112BFE" w:rsidRDefault="0084183C">
          <w:pPr>
            <w:pStyle w:val="TOC2"/>
            <w:tabs>
              <w:tab w:val="right" w:leader="dot" w:pos="9350"/>
            </w:tabs>
            <w:rPr>
              <w:ins w:id="176" w:author="Will Thompson" w:date="2016-02-12T15:20:00Z"/>
              <w:del w:id="177" w:author="Michele Hart" w:date="2016-09-03T14:44:00Z"/>
              <w:rFonts w:eastAsiaTheme="minorEastAsia"/>
              <w:noProof/>
            </w:rPr>
          </w:pPr>
          <w:ins w:id="178" w:author="Will Thompson" w:date="2016-02-12T15:20:00Z">
            <w:del w:id="179" w:author="Michele Hart" w:date="2016-09-03T14:44:00Z">
              <w:r w:rsidRPr="00112BFE" w:rsidDel="00112BFE">
                <w:rPr>
                  <w:rStyle w:val="Hyperlink"/>
                  <w:noProof/>
                </w:rPr>
                <w:delText>Scatter Chart</w:delText>
              </w:r>
              <w:r w:rsidDel="00112BFE">
                <w:rPr>
                  <w:noProof/>
                  <w:webHidden/>
                </w:rPr>
                <w:tab/>
                <w:delText>23</w:delText>
              </w:r>
            </w:del>
          </w:ins>
        </w:p>
        <w:p w14:paraId="66812CC6" w14:textId="39994FC1" w:rsidR="0084183C" w:rsidDel="00112BFE" w:rsidRDefault="0084183C">
          <w:pPr>
            <w:pStyle w:val="TOC2"/>
            <w:tabs>
              <w:tab w:val="right" w:leader="dot" w:pos="9350"/>
            </w:tabs>
            <w:rPr>
              <w:ins w:id="180" w:author="Will Thompson" w:date="2016-02-12T15:20:00Z"/>
              <w:del w:id="181" w:author="Michele Hart" w:date="2016-09-03T14:44:00Z"/>
              <w:rFonts w:eastAsiaTheme="minorEastAsia"/>
              <w:noProof/>
            </w:rPr>
          </w:pPr>
          <w:ins w:id="182" w:author="Will Thompson" w:date="2016-02-12T15:20:00Z">
            <w:del w:id="183" w:author="Michele Hart" w:date="2016-09-03T14:44:00Z">
              <w:r w:rsidRPr="00112BFE" w:rsidDel="00112BFE">
                <w:rPr>
                  <w:rStyle w:val="Hyperlink"/>
                  <w:noProof/>
                </w:rPr>
                <w:delText>Tree Map Charts</w:delText>
              </w:r>
              <w:r w:rsidDel="00112BFE">
                <w:rPr>
                  <w:noProof/>
                  <w:webHidden/>
                </w:rPr>
                <w:tab/>
                <w:delText>25</w:delText>
              </w:r>
            </w:del>
          </w:ins>
        </w:p>
        <w:p w14:paraId="049F9BC6" w14:textId="2510ABEC" w:rsidR="0084183C" w:rsidDel="00112BFE" w:rsidRDefault="0084183C">
          <w:pPr>
            <w:pStyle w:val="TOC2"/>
            <w:tabs>
              <w:tab w:val="right" w:leader="dot" w:pos="9350"/>
            </w:tabs>
            <w:rPr>
              <w:ins w:id="184" w:author="Will Thompson" w:date="2016-02-12T15:20:00Z"/>
              <w:del w:id="185" w:author="Michele Hart" w:date="2016-09-03T14:44:00Z"/>
              <w:rFonts w:eastAsiaTheme="minorEastAsia"/>
              <w:noProof/>
            </w:rPr>
          </w:pPr>
          <w:ins w:id="186" w:author="Will Thompson" w:date="2016-02-12T15:20:00Z">
            <w:del w:id="187" w:author="Michele Hart" w:date="2016-09-03T14:44:00Z">
              <w:r w:rsidRPr="00112BFE" w:rsidDel="00112BFE">
                <w:rPr>
                  <w:rStyle w:val="Hyperlink"/>
                  <w:noProof/>
                </w:rPr>
                <w:delText>Other charts</w:delText>
              </w:r>
              <w:r w:rsidDel="00112BFE">
                <w:rPr>
                  <w:noProof/>
                  <w:webHidden/>
                </w:rPr>
                <w:tab/>
                <w:delText>27</w:delText>
              </w:r>
            </w:del>
          </w:ins>
        </w:p>
        <w:p w14:paraId="7A27A75C" w14:textId="20352117" w:rsidR="0084183C" w:rsidDel="00112BFE" w:rsidRDefault="0084183C">
          <w:pPr>
            <w:pStyle w:val="TOC3"/>
            <w:tabs>
              <w:tab w:val="right" w:leader="dot" w:pos="9350"/>
            </w:tabs>
            <w:rPr>
              <w:ins w:id="188" w:author="Will Thompson" w:date="2016-02-12T15:20:00Z"/>
              <w:del w:id="189" w:author="Michele Hart" w:date="2016-09-03T14:44:00Z"/>
              <w:rFonts w:eastAsiaTheme="minorEastAsia"/>
              <w:noProof/>
            </w:rPr>
          </w:pPr>
          <w:ins w:id="190" w:author="Will Thompson" w:date="2016-02-12T15:20:00Z">
            <w:del w:id="191" w:author="Michele Hart" w:date="2016-09-03T14:44:00Z">
              <w:r w:rsidRPr="00112BFE" w:rsidDel="00112BFE">
                <w:rPr>
                  <w:rStyle w:val="Hyperlink"/>
                  <w:noProof/>
                </w:rPr>
                <w:delText>Pie or Donut Charts</w:delText>
              </w:r>
              <w:r w:rsidDel="00112BFE">
                <w:rPr>
                  <w:noProof/>
                  <w:webHidden/>
                </w:rPr>
                <w:tab/>
                <w:delText>27</w:delText>
              </w:r>
            </w:del>
          </w:ins>
        </w:p>
        <w:p w14:paraId="5E4C699C" w14:textId="6FAF373B" w:rsidR="0084183C" w:rsidDel="00112BFE" w:rsidRDefault="0084183C">
          <w:pPr>
            <w:pStyle w:val="TOC3"/>
            <w:tabs>
              <w:tab w:val="right" w:leader="dot" w:pos="9350"/>
            </w:tabs>
            <w:rPr>
              <w:ins w:id="192" w:author="Will Thompson" w:date="2016-02-12T15:20:00Z"/>
              <w:del w:id="193" w:author="Michele Hart" w:date="2016-09-03T14:44:00Z"/>
              <w:rFonts w:eastAsiaTheme="minorEastAsia"/>
              <w:noProof/>
            </w:rPr>
          </w:pPr>
          <w:ins w:id="194" w:author="Will Thompson" w:date="2016-02-12T15:20:00Z">
            <w:del w:id="195" w:author="Michele Hart" w:date="2016-09-03T14:44:00Z">
              <w:r w:rsidRPr="00112BFE" w:rsidDel="00112BFE">
                <w:rPr>
                  <w:rStyle w:val="Hyperlink"/>
                  <w:noProof/>
                </w:rPr>
                <w:delText>Radial Gauges &amp; KPIs</w:delText>
              </w:r>
              <w:r w:rsidDel="00112BFE">
                <w:rPr>
                  <w:noProof/>
                  <w:webHidden/>
                </w:rPr>
                <w:tab/>
                <w:delText>28</w:delText>
              </w:r>
            </w:del>
          </w:ins>
        </w:p>
        <w:p w14:paraId="347C62CF" w14:textId="1596C870" w:rsidR="0084183C" w:rsidDel="00112BFE" w:rsidRDefault="0084183C">
          <w:pPr>
            <w:pStyle w:val="TOC1"/>
            <w:tabs>
              <w:tab w:val="right" w:leader="dot" w:pos="9350"/>
            </w:tabs>
            <w:rPr>
              <w:ins w:id="196" w:author="Will Thompson" w:date="2016-02-12T15:20:00Z"/>
              <w:del w:id="197" w:author="Michele Hart" w:date="2016-09-03T14:44:00Z"/>
              <w:rFonts w:eastAsiaTheme="minorEastAsia"/>
              <w:noProof/>
            </w:rPr>
          </w:pPr>
          <w:ins w:id="198" w:author="Will Thompson" w:date="2016-02-12T15:20:00Z">
            <w:del w:id="199" w:author="Michele Hart" w:date="2016-09-03T14:44:00Z">
              <w:r w:rsidRPr="00112BFE" w:rsidDel="00112BFE">
                <w:rPr>
                  <w:rStyle w:val="Hyperlink"/>
                  <w:noProof/>
                </w:rPr>
                <w:delText>Choice of Colors</w:delText>
              </w:r>
              <w:r w:rsidDel="00112BFE">
                <w:rPr>
                  <w:noProof/>
                  <w:webHidden/>
                </w:rPr>
                <w:tab/>
                <w:delText>29</w:delText>
              </w:r>
            </w:del>
          </w:ins>
        </w:p>
        <w:p w14:paraId="22E77093" w14:textId="234B3595" w:rsidR="0084183C" w:rsidDel="00112BFE" w:rsidRDefault="0084183C">
          <w:pPr>
            <w:pStyle w:val="TOC2"/>
            <w:tabs>
              <w:tab w:val="right" w:leader="dot" w:pos="9350"/>
            </w:tabs>
            <w:rPr>
              <w:ins w:id="200" w:author="Will Thompson" w:date="2016-02-12T15:20:00Z"/>
              <w:del w:id="201" w:author="Michele Hart" w:date="2016-09-03T14:44:00Z"/>
              <w:rFonts w:eastAsiaTheme="minorEastAsia"/>
              <w:noProof/>
            </w:rPr>
          </w:pPr>
          <w:ins w:id="202" w:author="Will Thompson" w:date="2016-02-12T15:20:00Z">
            <w:del w:id="203" w:author="Michele Hart" w:date="2016-09-03T14:44:00Z">
              <w:r w:rsidRPr="00112BFE" w:rsidDel="00112BFE">
                <w:rPr>
                  <w:rStyle w:val="Hyperlink"/>
                  <w:noProof/>
                </w:rPr>
                <w:delText>Use colors to highlight interesting data</w:delText>
              </w:r>
              <w:r w:rsidDel="00112BFE">
                <w:rPr>
                  <w:noProof/>
                  <w:webHidden/>
                </w:rPr>
                <w:tab/>
                <w:delText>29</w:delText>
              </w:r>
            </w:del>
          </w:ins>
        </w:p>
        <w:p w14:paraId="23D674EC" w14:textId="1583D3BD" w:rsidR="0084183C" w:rsidDel="00112BFE" w:rsidRDefault="0084183C">
          <w:pPr>
            <w:pStyle w:val="TOC2"/>
            <w:tabs>
              <w:tab w:val="right" w:leader="dot" w:pos="9350"/>
            </w:tabs>
            <w:rPr>
              <w:ins w:id="204" w:author="Will Thompson" w:date="2016-02-12T15:20:00Z"/>
              <w:del w:id="205" w:author="Michele Hart" w:date="2016-09-03T14:44:00Z"/>
              <w:rFonts w:eastAsiaTheme="minorEastAsia"/>
              <w:noProof/>
            </w:rPr>
          </w:pPr>
          <w:ins w:id="206" w:author="Will Thompson" w:date="2016-02-12T15:20:00Z">
            <w:del w:id="207" w:author="Michele Hart" w:date="2016-09-03T14:44:00Z">
              <w:r w:rsidRPr="00112BFE" w:rsidDel="00112BFE">
                <w:rPr>
                  <w:rStyle w:val="Hyperlink"/>
                  <w:noProof/>
                </w:rPr>
                <w:delText>Colors for categorical values</w:delText>
              </w:r>
              <w:r w:rsidDel="00112BFE">
                <w:rPr>
                  <w:noProof/>
                  <w:webHidden/>
                </w:rPr>
                <w:tab/>
                <w:delText>30</w:delText>
              </w:r>
            </w:del>
          </w:ins>
        </w:p>
        <w:p w14:paraId="75503A14" w14:textId="4CD208E7" w:rsidR="0084183C" w:rsidDel="00112BFE" w:rsidRDefault="0084183C">
          <w:pPr>
            <w:pStyle w:val="TOC2"/>
            <w:tabs>
              <w:tab w:val="right" w:leader="dot" w:pos="9350"/>
            </w:tabs>
            <w:rPr>
              <w:ins w:id="208" w:author="Will Thompson" w:date="2016-02-12T15:20:00Z"/>
              <w:del w:id="209" w:author="Michele Hart" w:date="2016-09-03T14:44:00Z"/>
              <w:rFonts w:eastAsiaTheme="minorEastAsia"/>
              <w:noProof/>
            </w:rPr>
          </w:pPr>
          <w:ins w:id="210" w:author="Will Thompson" w:date="2016-02-12T15:20:00Z">
            <w:del w:id="211" w:author="Michele Hart" w:date="2016-09-03T14:44:00Z">
              <w:r w:rsidRPr="00112BFE" w:rsidDel="00112BFE">
                <w:rPr>
                  <w:rStyle w:val="Hyperlink"/>
                  <w:noProof/>
                </w:rPr>
                <w:delText>Colors for numerical values</w:delText>
              </w:r>
              <w:r w:rsidDel="00112BFE">
                <w:rPr>
                  <w:noProof/>
                  <w:webHidden/>
                </w:rPr>
                <w:tab/>
                <w:delText>31</w:delText>
              </w:r>
            </w:del>
          </w:ins>
        </w:p>
        <w:p w14:paraId="21D101E3" w14:textId="00C66D91" w:rsidR="0084183C" w:rsidDel="00112BFE" w:rsidRDefault="0084183C">
          <w:pPr>
            <w:pStyle w:val="TOC1"/>
            <w:tabs>
              <w:tab w:val="right" w:leader="dot" w:pos="9350"/>
            </w:tabs>
            <w:rPr>
              <w:ins w:id="212" w:author="Will Thompson" w:date="2016-02-12T15:20:00Z"/>
              <w:del w:id="213" w:author="Michele Hart" w:date="2016-09-03T14:44:00Z"/>
              <w:rFonts w:eastAsiaTheme="minorEastAsia"/>
              <w:noProof/>
            </w:rPr>
          </w:pPr>
          <w:ins w:id="214" w:author="Will Thompson" w:date="2016-02-12T15:20:00Z">
            <w:del w:id="215" w:author="Michele Hart" w:date="2016-09-03T14:44:00Z">
              <w:r w:rsidRPr="00112BFE" w:rsidDel="00112BFE">
                <w:rPr>
                  <w:rStyle w:val="Hyperlink"/>
                  <w:noProof/>
                </w:rPr>
                <w:delText>Tweaking charts for best use of space</w:delText>
              </w:r>
              <w:r w:rsidDel="00112BFE">
                <w:rPr>
                  <w:noProof/>
                  <w:webHidden/>
                </w:rPr>
                <w:tab/>
                <w:delText>33</w:delText>
              </w:r>
            </w:del>
          </w:ins>
        </w:p>
        <w:p w14:paraId="4FEF4675" w14:textId="73E395F8" w:rsidR="00131D5B" w:rsidRDefault="00131D5B">
          <w:pPr>
            <w:rPr>
              <w:ins w:id="216" w:author="Will Thompson" w:date="2016-02-12T10:47:00Z"/>
            </w:rPr>
          </w:pPr>
          <w:ins w:id="217" w:author="Will Thompson" w:date="2016-02-12T10:47:00Z">
            <w:r>
              <w:rPr>
                <w:b/>
                <w:bCs/>
                <w:noProof/>
              </w:rPr>
              <w:fldChar w:fldCharType="end"/>
            </w:r>
          </w:ins>
        </w:p>
        <w:customXmlInsRangeStart w:id="218" w:author="Will Thompson" w:date="2016-02-12T10:47:00Z"/>
      </w:sdtContent>
    </w:sdt>
    <w:customXmlInsRangeEnd w:id="218"/>
    <w:p w14:paraId="45B4752C" w14:textId="6D96701E" w:rsidR="00FD60D6" w:rsidDel="00131D5B" w:rsidRDefault="00FD60D6">
      <w:pPr>
        <w:rPr>
          <w:del w:id="219" w:author="Will Thompson" w:date="2016-02-12T10:47:00Z"/>
        </w:rPr>
      </w:pPr>
    </w:p>
    <w:p w14:paraId="36FFFEF6" w14:textId="42F016DF" w:rsidR="00FD60D6" w:rsidDel="00131D5B" w:rsidRDefault="00FD60D6">
      <w:pPr>
        <w:rPr>
          <w:del w:id="220" w:author="Will Thompson" w:date="2016-02-12T10:47:00Z"/>
        </w:rPr>
      </w:pPr>
    </w:p>
    <w:p w14:paraId="15E50560" w14:textId="0FAA3F8F" w:rsidR="00FD60D6" w:rsidDel="00131D5B" w:rsidRDefault="00FD60D6">
      <w:pPr>
        <w:rPr>
          <w:del w:id="221" w:author="Will Thompson" w:date="2016-02-12T10:47:00Z"/>
        </w:rPr>
      </w:pPr>
    </w:p>
    <w:p w14:paraId="0E0BFDD5" w14:textId="11551390" w:rsidR="00FD60D6" w:rsidDel="00131D5B" w:rsidRDefault="00FD60D6">
      <w:pPr>
        <w:rPr>
          <w:del w:id="222" w:author="Will Thompson" w:date="2016-02-12T10:47:00Z"/>
        </w:rPr>
      </w:pPr>
    </w:p>
    <w:p w14:paraId="7D159291" w14:textId="07DC4126" w:rsidR="00FD60D6" w:rsidDel="00131D5B" w:rsidRDefault="00FD60D6">
      <w:pPr>
        <w:rPr>
          <w:del w:id="223" w:author="Will Thompson" w:date="2016-02-12T10:47:00Z"/>
        </w:rPr>
      </w:pPr>
    </w:p>
    <w:p w14:paraId="3FA4BBBD" w14:textId="27BC0D5F" w:rsidR="00FD60D6" w:rsidDel="00131D5B" w:rsidRDefault="00FD60D6">
      <w:pPr>
        <w:rPr>
          <w:del w:id="224" w:author="Will Thompson" w:date="2016-02-12T10:47:00Z"/>
        </w:rPr>
      </w:pPr>
    </w:p>
    <w:p w14:paraId="2DC30D44" w14:textId="7459C2AF" w:rsidR="00FD60D6" w:rsidDel="00131D5B" w:rsidRDefault="00FD60D6">
      <w:pPr>
        <w:rPr>
          <w:del w:id="225" w:author="Will Thompson" w:date="2016-02-12T10:47:00Z"/>
        </w:rPr>
      </w:pPr>
    </w:p>
    <w:p w14:paraId="2EE0A7BF" w14:textId="328EB739" w:rsidR="00FD60D6" w:rsidDel="00131D5B" w:rsidRDefault="00FD60D6">
      <w:pPr>
        <w:rPr>
          <w:del w:id="226" w:author="Will Thompson" w:date="2016-02-12T10:47:00Z"/>
        </w:rPr>
      </w:pPr>
    </w:p>
    <w:p w14:paraId="7B900D25" w14:textId="2817E518" w:rsidR="00FD60D6" w:rsidDel="00131D5B" w:rsidRDefault="00FD60D6">
      <w:pPr>
        <w:rPr>
          <w:del w:id="227" w:author="Will Thompson" w:date="2016-02-12T10:47:00Z"/>
        </w:rPr>
      </w:pPr>
    </w:p>
    <w:p w14:paraId="60553E93" w14:textId="37BC85F6" w:rsidR="00FD60D6" w:rsidDel="00131D5B" w:rsidRDefault="00FD60D6">
      <w:pPr>
        <w:rPr>
          <w:del w:id="228" w:author="Will Thompson" w:date="2016-02-12T10:47:00Z"/>
        </w:rPr>
      </w:pPr>
    </w:p>
    <w:p w14:paraId="414E6A3D" w14:textId="566C09B4" w:rsidR="00FD60D6" w:rsidDel="00131D5B" w:rsidRDefault="00FD60D6">
      <w:pPr>
        <w:rPr>
          <w:del w:id="229" w:author="Will Thompson" w:date="2016-02-12T10:47:00Z"/>
        </w:rPr>
      </w:pPr>
    </w:p>
    <w:p w14:paraId="784E8205" w14:textId="09BD2858" w:rsidR="00FD60D6" w:rsidDel="00131D5B" w:rsidRDefault="00FD60D6">
      <w:pPr>
        <w:rPr>
          <w:del w:id="230" w:author="Will Thompson" w:date="2016-02-12T10:47:00Z"/>
        </w:rPr>
      </w:pPr>
    </w:p>
    <w:p w14:paraId="76DEEE2D" w14:textId="38C1654D" w:rsidR="00FD60D6" w:rsidDel="00131D5B" w:rsidRDefault="00FD60D6">
      <w:pPr>
        <w:rPr>
          <w:del w:id="231" w:author="Will Thompson" w:date="2016-02-12T10:47:00Z"/>
        </w:rPr>
      </w:pPr>
    </w:p>
    <w:p w14:paraId="616437FF" w14:textId="6669B446" w:rsidR="00FD60D6" w:rsidDel="00131D5B" w:rsidRDefault="00FD60D6">
      <w:pPr>
        <w:rPr>
          <w:del w:id="232" w:author="Will Thompson" w:date="2016-02-12T10:47:00Z"/>
        </w:rPr>
      </w:pPr>
    </w:p>
    <w:p w14:paraId="5CC51105" w14:textId="0035C863" w:rsidR="00FD60D6" w:rsidDel="00131D5B" w:rsidRDefault="00FD60D6">
      <w:pPr>
        <w:rPr>
          <w:del w:id="233" w:author="Will Thompson" w:date="2016-02-12T10:47:00Z"/>
        </w:rPr>
      </w:pPr>
    </w:p>
    <w:p w14:paraId="0F2ACF6D" w14:textId="2A55211C" w:rsidR="00FD60D6" w:rsidDel="00131D5B" w:rsidRDefault="00FD60D6">
      <w:pPr>
        <w:rPr>
          <w:del w:id="234" w:author="Will Thompson" w:date="2016-02-12T10:47:00Z"/>
        </w:rPr>
      </w:pPr>
    </w:p>
    <w:p w14:paraId="78643D92" w14:textId="1EE3E9EB" w:rsidR="00FD60D6" w:rsidDel="00131D5B" w:rsidRDefault="00FD60D6">
      <w:pPr>
        <w:rPr>
          <w:del w:id="235" w:author="Will Thompson" w:date="2016-02-12T10:47:00Z"/>
        </w:rPr>
      </w:pPr>
    </w:p>
    <w:p w14:paraId="389AF3FD" w14:textId="2891ADD2" w:rsidR="00FD60D6" w:rsidDel="00131D5B" w:rsidRDefault="00FD60D6">
      <w:pPr>
        <w:rPr>
          <w:del w:id="236" w:author="Will Thompson" w:date="2016-02-12T10:47:00Z"/>
        </w:rPr>
      </w:pPr>
    </w:p>
    <w:p w14:paraId="2B8F04C2" w14:textId="15E6D9B1" w:rsidR="00ED5751" w:rsidRDefault="00ED5751">
      <w:pPr>
        <w:rPr>
          <w:ins w:id="237" w:author="Will Thompson" w:date="2016-02-09T15:12:00Z"/>
          <w:rFonts w:asciiTheme="majorHAnsi" w:eastAsiaTheme="majorEastAsia" w:hAnsiTheme="majorHAnsi" w:cstheme="majorBidi"/>
          <w:color w:val="2E74B5" w:themeColor="accent1" w:themeShade="BF"/>
          <w:sz w:val="32"/>
          <w:szCs w:val="32"/>
        </w:rPr>
      </w:pPr>
    </w:p>
    <w:p w14:paraId="417B99A0" w14:textId="176F00E5" w:rsidR="00210925" w:rsidRDefault="00210925">
      <w:pPr>
        <w:rPr>
          <w:ins w:id="238" w:author="Will Thompson" w:date="2016-02-12T10:48:00Z"/>
          <w:rFonts w:asciiTheme="majorHAnsi" w:eastAsiaTheme="majorEastAsia" w:hAnsiTheme="majorHAnsi" w:cstheme="majorBidi"/>
          <w:color w:val="2E74B5" w:themeColor="accent1" w:themeShade="BF"/>
          <w:sz w:val="32"/>
          <w:szCs w:val="32"/>
        </w:rPr>
      </w:pPr>
      <w:bookmarkStart w:id="239" w:name="_Toc461581135"/>
      <w:bookmarkEnd w:id="239"/>
      <w:ins w:id="240" w:author="Will Thompson" w:date="2016-02-12T10:48:00Z">
        <w:r>
          <w:br w:type="page"/>
        </w:r>
      </w:ins>
    </w:p>
    <w:p w14:paraId="55E3F1A0" w14:textId="77777777" w:rsidR="0068578B" w:rsidRDefault="0068578B">
      <w:pPr>
        <w:pStyle w:val="Heading1"/>
        <w:rPr>
          <w:ins w:id="241" w:author="Michele Hart" w:date="2016-03-02T11:09:00Z"/>
        </w:rPr>
        <w:pPrChange w:id="242" w:author="Will Thompson" w:date="2016-02-12T10:45:00Z">
          <w:pPr/>
        </w:pPrChange>
      </w:pPr>
      <w:bookmarkStart w:id="243" w:name="_Toc463088159"/>
      <w:ins w:id="244" w:author="Michele Hart" w:date="2016-03-02T11:09:00Z">
        <w:r>
          <w:lastRenderedPageBreak/>
          <w:t>Introduction</w:t>
        </w:r>
        <w:bookmarkEnd w:id="243"/>
      </w:ins>
    </w:p>
    <w:p w14:paraId="230D4EF1" w14:textId="70FA4C49" w:rsidR="00BB6B8D" w:rsidRDefault="00BB6B8D" w:rsidP="0068578B">
      <w:pPr>
        <w:rPr>
          <w:ins w:id="245" w:author="Michele Hart" w:date="2016-09-02T21:13:00Z"/>
        </w:rPr>
      </w:pPr>
      <w:ins w:id="246" w:author="Michele Hart" w:date="2016-09-02T21:13:00Z">
        <w:r>
          <w:t xml:space="preserve">This paper provides best practices for designing reports in Power BI. </w:t>
        </w:r>
      </w:ins>
      <w:ins w:id="247" w:author="Michele Hart" w:date="2016-09-14T01:44:00Z">
        <w:r w:rsidR="003330E5">
          <w:t>Starting with planning, it discusses</w:t>
        </w:r>
      </w:ins>
      <w:ins w:id="248" w:author="Michele Hart" w:date="2016-09-14T01:43:00Z">
        <w:r w:rsidR="003330E5">
          <w:t xml:space="preserve"> </w:t>
        </w:r>
      </w:ins>
      <w:ins w:id="249" w:author="Michele Hart" w:date="2016-09-02T21:13:00Z">
        <w:r>
          <w:t>principles of design tha</w:t>
        </w:r>
        <w:r w:rsidR="003330E5">
          <w:t>t you can apply to your reports</w:t>
        </w:r>
      </w:ins>
      <w:ins w:id="250" w:author="Michele Hart" w:date="2016-09-14T01:45:00Z">
        <w:r w:rsidR="003330E5">
          <w:t xml:space="preserve"> and to the</w:t>
        </w:r>
      </w:ins>
      <w:ins w:id="251" w:author="Michele Hart" w:date="2016-09-02T21:13:00Z">
        <w:r>
          <w:t xml:space="preserve"> pages and individual visuals</w:t>
        </w:r>
      </w:ins>
      <w:ins w:id="252" w:author="Michele Hart" w:date="2016-09-14T01:46:00Z">
        <w:r w:rsidR="003330E5">
          <w:t xml:space="preserve"> that make up that report</w:t>
        </w:r>
      </w:ins>
      <w:ins w:id="253" w:author="Michele Hart" w:date="2016-09-02T21:13:00Z">
        <w:r>
          <w:t xml:space="preserve">.  Many of these best practices apply to dashboard design as well. </w:t>
        </w:r>
      </w:ins>
    </w:p>
    <w:p w14:paraId="76CF7524" w14:textId="5C0C7CBA" w:rsidR="0068578B" w:rsidRDefault="00BB6B8D" w:rsidP="0068578B">
      <w:pPr>
        <w:rPr>
          <w:ins w:id="254" w:author="Michele Hart" w:date="2016-03-02T13:43:00Z"/>
        </w:rPr>
      </w:pPr>
      <w:ins w:id="255" w:author="Michele Hart" w:date="2016-09-02T21:18:00Z">
        <w:r>
          <w:t>We hope this paper will be a jumping-off point for you and that you</w:t>
        </w:r>
      </w:ins>
      <w:ins w:id="256" w:author="Michele Hart" w:date="2016-09-02T21:21:00Z">
        <w:r>
          <w:t>’</w:t>
        </w:r>
      </w:ins>
      <w:ins w:id="257" w:author="Michele Hart" w:date="2016-09-02T21:18:00Z">
        <w:r>
          <w:t xml:space="preserve">ll apply what you learn to your </w:t>
        </w:r>
      </w:ins>
      <w:ins w:id="258" w:author="Michele Hart" w:date="2016-09-02T21:17:00Z">
        <w:r>
          <w:t>own reports and visualizations</w:t>
        </w:r>
      </w:ins>
      <w:ins w:id="259" w:author="Michele Hart" w:date="2016-09-02T21:22:00Z">
        <w:r w:rsidR="00417486">
          <w:t xml:space="preserve"> and that you’ll c</w:t>
        </w:r>
      </w:ins>
      <w:ins w:id="260" w:author="Michele Hart" w:date="2016-09-02T21:19:00Z">
        <w:r>
          <w:t xml:space="preserve">ontinue the conversation on </w:t>
        </w:r>
      </w:ins>
      <w:ins w:id="261" w:author="Michele Hart" w:date="2016-09-02T21:17:00Z">
        <w:r>
          <w:t>community.powerbi.com</w:t>
        </w:r>
      </w:ins>
      <w:ins w:id="262" w:author="Michele Hart" w:date="2016-09-02T21:22:00Z">
        <w:r w:rsidR="00417486">
          <w:t>. BI report design and visualization usage is a hot topic right now and there are many</w:t>
        </w:r>
      </w:ins>
      <w:ins w:id="263" w:author="Michele Hart" w:date="2016-09-02T21:17:00Z">
        <w:r>
          <w:t xml:space="preserve"> </w:t>
        </w:r>
      </w:ins>
      <w:ins w:id="264" w:author="Michele Hart" w:date="2016-09-02T21:14:00Z">
        <w:r>
          <w:t>thought leaders</w:t>
        </w:r>
      </w:ins>
      <w:ins w:id="265" w:author="Michele Hart" w:date="2016-09-02T21:23:00Z">
        <w:r w:rsidR="00417486">
          <w:t>, bloggers,</w:t>
        </w:r>
      </w:ins>
      <w:ins w:id="266" w:author="Michele Hart" w:date="2016-09-02T21:14:00Z">
        <w:r>
          <w:t xml:space="preserve"> and websites </w:t>
        </w:r>
      </w:ins>
      <w:ins w:id="267" w:author="Michele Hart" w:date="2016-09-02T21:20:00Z">
        <w:r>
          <w:t xml:space="preserve">that look at this topic in breadth and depth (we’ve listed </w:t>
        </w:r>
      </w:ins>
      <w:ins w:id="268" w:author="Michele Hart" w:date="2016-09-02T21:23:00Z">
        <w:r w:rsidR="00417486">
          <w:t xml:space="preserve">a few </w:t>
        </w:r>
      </w:ins>
      <w:ins w:id="269" w:author="Michele Hart" w:date="2016-09-02T21:20:00Z">
        <w:r>
          <w:t>a</w:t>
        </w:r>
      </w:ins>
      <w:ins w:id="270" w:author="Michele Hart" w:date="2016-09-02T21:14:00Z">
        <w:r>
          <w:t xml:space="preserve">t the </w:t>
        </w:r>
      </w:ins>
      <w:ins w:id="271" w:author="Michele Hart" w:date="2016-09-14T01:51:00Z">
        <w:r w:rsidR="00171E39">
          <w:t>end</w:t>
        </w:r>
      </w:ins>
      <w:ins w:id="272" w:author="Michele Hart" w:date="2016-09-02T21:20:00Z">
        <w:r>
          <w:t>)</w:t>
        </w:r>
      </w:ins>
      <w:ins w:id="273" w:author="Michele Hart" w:date="2016-09-02T21:14:00Z">
        <w:r>
          <w:t xml:space="preserve">. </w:t>
        </w:r>
      </w:ins>
      <w:ins w:id="274" w:author="Michele Hart" w:date="2016-09-02T21:16:00Z">
        <w:r>
          <w:t xml:space="preserve"> </w:t>
        </w:r>
      </w:ins>
      <w:ins w:id="275" w:author="Michele Hart" w:date="2016-03-02T11:10:00Z">
        <w:r w:rsidR="005B51FF">
          <w:t xml:space="preserve"> </w:t>
        </w:r>
      </w:ins>
    </w:p>
    <w:p w14:paraId="0CE9672C" w14:textId="514143A4" w:rsidR="001B0CE8" w:rsidRDefault="001B0CE8" w:rsidP="0068578B">
      <w:pPr>
        <w:rPr>
          <w:ins w:id="276" w:author="Michele Hart" w:date="2016-09-02T21:24:00Z"/>
        </w:rPr>
      </w:pPr>
      <w:ins w:id="277" w:author="Michele Hart" w:date="2016-03-02T13:43:00Z">
        <w:r w:rsidRPr="00E123E2">
          <w:rPr>
            <w:b/>
          </w:rPr>
          <w:t>NOTE</w:t>
        </w:r>
        <w:r>
          <w:t xml:space="preserve">: The recommendations made in this white paper are guidelines for you to apply when and where it makes sense. For every principle we describe below, there are </w:t>
        </w:r>
      </w:ins>
      <w:ins w:id="278" w:author="Michele Hart" w:date="2016-09-02T21:12:00Z">
        <w:r w:rsidR="00BB6B8D">
          <w:t xml:space="preserve">usually </w:t>
        </w:r>
      </w:ins>
      <w:ins w:id="279" w:author="Michele Hart" w:date="2016-03-02T13:43:00Z">
        <w:r>
          <w:t xml:space="preserve">valid reasons to </w:t>
        </w:r>
      </w:ins>
      <w:ins w:id="280" w:author="Michele Hart" w:date="2016-09-14T01:51:00Z">
        <w:r w:rsidR="00171E39">
          <w:t>“</w:t>
        </w:r>
      </w:ins>
      <w:ins w:id="281" w:author="Michele Hart" w:date="2016-03-02T13:43:00Z">
        <w:r>
          <w:t>br</w:t>
        </w:r>
        <w:r w:rsidR="00171E39">
          <w:t xml:space="preserve">eak the </w:t>
        </w:r>
        <w:r>
          <w:t>rule.</w:t>
        </w:r>
      </w:ins>
      <w:ins w:id="282" w:author="Michele Hart" w:date="2016-09-02T21:12:00Z">
        <w:r w:rsidR="00BB6B8D">
          <w:t>”</w:t>
        </w:r>
      </w:ins>
    </w:p>
    <w:p w14:paraId="2737D143" w14:textId="77777777" w:rsidR="00417486" w:rsidRPr="000A71B8" w:rsidRDefault="00417486" w:rsidP="00417486">
      <w:pPr>
        <w:rPr>
          <w:ins w:id="283" w:author="Michele Hart" w:date="2016-09-02T21:25:00Z"/>
          <w:rFonts w:ascii="Verdana" w:hAnsi="Verdana"/>
          <w:i/>
          <w:color w:val="464646"/>
          <w:sz w:val="20"/>
          <w:szCs w:val="20"/>
        </w:rPr>
      </w:pPr>
      <w:ins w:id="284" w:author="Michele Hart" w:date="2016-09-02T21:25:00Z">
        <w:r w:rsidRPr="000A71B8">
          <w:rPr>
            <w:rFonts w:ascii="Verdana" w:hAnsi="Verdana"/>
            <w:i/>
            <w:color w:val="464646"/>
            <w:sz w:val="20"/>
            <w:szCs w:val="20"/>
          </w:rPr>
          <w:t>We are overwhelmed by information, not because there is too much, but because we don't know how to tame it.</w:t>
        </w:r>
      </w:ins>
    </w:p>
    <w:p w14:paraId="0B9D28ED" w14:textId="46992D5C" w:rsidR="00417486" w:rsidRPr="00417486" w:rsidRDefault="00417486">
      <w:pPr>
        <w:pStyle w:val="ListParagraph"/>
        <w:numPr>
          <w:ilvl w:val="0"/>
          <w:numId w:val="25"/>
        </w:numPr>
        <w:rPr>
          <w:ins w:id="285" w:author="Michele Hart" w:date="2016-03-02T11:09:00Z"/>
          <w:rFonts w:ascii="Verdana" w:hAnsi="Verdana"/>
          <w:color w:val="464646"/>
          <w:sz w:val="20"/>
          <w:szCs w:val="20"/>
          <w:rPrChange w:id="286" w:author="Michele Hart" w:date="2016-09-02T21:25:00Z">
            <w:rPr>
              <w:ins w:id="287" w:author="Michele Hart" w:date="2016-03-02T11:09:00Z"/>
            </w:rPr>
          </w:rPrChange>
        </w:rPr>
        <w:pPrChange w:id="288" w:author="Michele Hart" w:date="2016-09-02T21:25:00Z">
          <w:pPr/>
        </w:pPrChange>
      </w:pPr>
      <w:ins w:id="289" w:author="Michele Hart" w:date="2016-09-02T21:25:00Z">
        <w:r>
          <w:rPr>
            <w:rFonts w:ascii="Verdana" w:hAnsi="Verdana"/>
            <w:color w:val="464646"/>
            <w:sz w:val="20"/>
            <w:szCs w:val="20"/>
          </w:rPr>
          <w:t>Stephen Few</w:t>
        </w:r>
      </w:ins>
    </w:p>
    <w:p w14:paraId="1A34BB23" w14:textId="3FF29A1B" w:rsidR="00417486" w:rsidRDefault="00417486">
      <w:pPr>
        <w:pStyle w:val="Heading1"/>
        <w:rPr>
          <w:ins w:id="290" w:author="Michele Hart" w:date="2016-09-02T21:26:00Z"/>
        </w:rPr>
        <w:pPrChange w:id="291" w:author="Michele Hart" w:date="2016-03-02T11:17:00Z">
          <w:pPr/>
        </w:pPrChange>
      </w:pPr>
      <w:bookmarkStart w:id="292" w:name="_Toc463088160"/>
      <w:ins w:id="293" w:author="Michele Hart" w:date="2016-09-02T21:21:00Z">
        <w:r>
          <w:t>A look at the landscape and terminology</w:t>
        </w:r>
      </w:ins>
      <w:bookmarkEnd w:id="292"/>
    </w:p>
    <w:p w14:paraId="6B1D27E1" w14:textId="5BC473B9" w:rsidR="00417486" w:rsidRDefault="00417486">
      <w:pPr>
        <w:rPr>
          <w:ins w:id="294" w:author="Michele Hart" w:date="2016-09-02T21:30:00Z"/>
        </w:rPr>
      </w:pPr>
      <w:ins w:id="295" w:author="Michele Hart" w:date="2016-09-02T21:26:00Z">
        <w:r>
          <w:t xml:space="preserve">In Power BI, a report can have one or more report pages and </w:t>
        </w:r>
      </w:ins>
      <w:ins w:id="296" w:author="Michele Hart" w:date="2016-09-17T18:13:00Z">
        <w:r w:rsidR="008D12DC">
          <w:t>all</w:t>
        </w:r>
      </w:ins>
      <w:ins w:id="297" w:author="Michele Hart" w:date="2016-09-02T21:26:00Z">
        <w:r>
          <w:t xml:space="preserve"> the pages together are collectively referred to as the </w:t>
        </w:r>
        <w:r w:rsidRPr="00417486">
          <w:rPr>
            <w:i/>
            <w:rPrChange w:id="298" w:author="Michele Hart" w:date="2016-09-02T21:27:00Z">
              <w:rPr/>
            </w:rPrChange>
          </w:rPr>
          <w:t>report</w:t>
        </w:r>
        <w:r>
          <w:t>.</w:t>
        </w:r>
      </w:ins>
      <w:ins w:id="299" w:author="Michele Hart" w:date="2016-09-02T21:27:00Z">
        <w:r>
          <w:t xml:space="preserve"> </w:t>
        </w:r>
      </w:ins>
      <w:ins w:id="300" w:author="Michele Hart" w:date="2016-09-02T21:28:00Z">
        <w:r>
          <w:t xml:space="preserve">The basic elements of the </w:t>
        </w:r>
      </w:ins>
      <w:ins w:id="301" w:author="Michele Hart" w:date="2016-09-02T21:27:00Z">
        <w:r>
          <w:t xml:space="preserve">report </w:t>
        </w:r>
      </w:ins>
      <w:ins w:id="302" w:author="Michele Hart" w:date="2016-09-02T21:29:00Z">
        <w:r>
          <w:t>are</w:t>
        </w:r>
      </w:ins>
      <w:ins w:id="303" w:author="Michele Hart" w:date="2016-09-02T21:27:00Z">
        <w:r>
          <w:t xml:space="preserve"> visuals</w:t>
        </w:r>
      </w:ins>
      <w:ins w:id="304" w:author="Michele Hart" w:date="2016-09-14T01:52:00Z">
        <w:r w:rsidR="00171E39">
          <w:t xml:space="preserve"> (aka visualizations)</w:t>
        </w:r>
      </w:ins>
      <w:ins w:id="305" w:author="Michele Hart" w:date="2016-09-02T21:27:00Z">
        <w:r>
          <w:t xml:space="preserve">, standalone images, </w:t>
        </w:r>
      </w:ins>
      <w:ins w:id="306" w:author="Michele Hart" w:date="2016-09-02T21:28:00Z">
        <w:r>
          <w:t xml:space="preserve">and </w:t>
        </w:r>
      </w:ins>
      <w:ins w:id="307" w:author="Michele Hart" w:date="2016-09-02T21:27:00Z">
        <w:r>
          <w:t>text boxes</w:t>
        </w:r>
      </w:ins>
      <w:ins w:id="308" w:author="Michele Hart" w:date="2016-09-02T21:28:00Z">
        <w:r>
          <w:t xml:space="preserve">. </w:t>
        </w:r>
      </w:ins>
      <w:ins w:id="309" w:author="Michele Hart" w:date="2016-09-02T21:29:00Z">
        <w:r>
          <w:t>From the individual data points, to the report elements, to the report page itself, there are innumerable formatting options.</w:t>
        </w:r>
      </w:ins>
    </w:p>
    <w:p w14:paraId="590EDB65" w14:textId="66203EA2" w:rsidR="00417486" w:rsidRDefault="00417486">
      <w:pPr>
        <w:rPr>
          <w:ins w:id="310" w:author="Michele Hart" w:date="2016-10-01T11:23:00Z"/>
        </w:rPr>
      </w:pPr>
      <w:ins w:id="311" w:author="Michele Hart" w:date="2016-09-02T21:30:00Z">
        <w:r>
          <w:t>We</w:t>
        </w:r>
      </w:ins>
      <w:ins w:id="312" w:author="Michele Hart" w:date="2016-09-02T21:31:00Z">
        <w:r>
          <w:t xml:space="preserve">’ll start at the </w:t>
        </w:r>
      </w:ins>
      <w:ins w:id="313" w:author="Michele Hart" w:date="2016-09-02T21:32:00Z">
        <w:r w:rsidR="00A86DCB">
          <w:t xml:space="preserve">report planning stage, continue on to basic report design principles, </w:t>
        </w:r>
      </w:ins>
      <w:ins w:id="314" w:author="Michele Hart" w:date="2016-09-14T01:52:00Z">
        <w:r w:rsidR="00171E39">
          <w:t xml:space="preserve">then discuss visual design principles, </w:t>
        </w:r>
      </w:ins>
      <w:ins w:id="315" w:author="Michele Hart" w:date="2016-09-02T21:32:00Z">
        <w:r w:rsidR="00A86DCB">
          <w:t xml:space="preserve">and finish with a discussion of </w:t>
        </w:r>
      </w:ins>
      <w:ins w:id="316" w:author="Michele Hart" w:date="2016-09-14T01:52:00Z">
        <w:r w:rsidR="00171E39">
          <w:t xml:space="preserve">best practices for </w:t>
        </w:r>
      </w:ins>
      <w:ins w:id="317" w:author="Michele Hart" w:date="2016-09-02T21:32:00Z">
        <w:r w:rsidR="00A86DCB">
          <w:t>individual visual types.</w:t>
        </w:r>
      </w:ins>
      <w:ins w:id="318" w:author="Michele Hart" w:date="2016-09-02T21:29:00Z">
        <w:r>
          <w:t xml:space="preserve"> </w:t>
        </w:r>
      </w:ins>
    </w:p>
    <w:p w14:paraId="7E0FA8A3" w14:textId="58FCC80F" w:rsidR="00AB3E02" w:rsidRPr="00417486" w:rsidRDefault="00AB3E02">
      <w:pPr>
        <w:rPr>
          <w:ins w:id="319" w:author="Michele Hart" w:date="2016-09-02T21:21:00Z"/>
        </w:rPr>
      </w:pPr>
      <w:ins w:id="320" w:author="Michele Hart" w:date="2016-10-01T11:23:00Z">
        <w:r>
          <w:t>In-depth guidance and instructions for creating and using Power BI reports is available at powerbi.com</w:t>
        </w:r>
      </w:ins>
      <w:ins w:id="321" w:author="Michele Hart" w:date="2016-10-01T11:26:00Z">
        <w:r>
          <w:t xml:space="preserve"> &gt; Learn</w:t>
        </w:r>
      </w:ins>
      <w:ins w:id="322" w:author="Michele Hart" w:date="2016-10-01T11:23:00Z">
        <w:r>
          <w:t>.</w:t>
        </w:r>
      </w:ins>
    </w:p>
    <w:p w14:paraId="62187098" w14:textId="3022E146" w:rsidR="00417486" w:rsidRDefault="00417486">
      <w:pPr>
        <w:pStyle w:val="Heading1"/>
        <w:rPr>
          <w:ins w:id="323" w:author="Michele Hart" w:date="2016-09-02T21:26:00Z"/>
        </w:rPr>
        <w:pPrChange w:id="324" w:author="Michele Hart" w:date="2016-03-02T11:17:00Z">
          <w:pPr/>
        </w:pPrChange>
      </w:pPr>
      <w:bookmarkStart w:id="325" w:name="_Toc463088161"/>
      <w:ins w:id="326" w:author="Michele Hart" w:date="2016-09-02T21:26:00Z">
        <w:r>
          <w:t>Before you build your first visualization</w:t>
        </w:r>
      </w:ins>
      <w:ins w:id="327" w:author="Michele Hart" w:date="2016-09-02T21:38:00Z">
        <w:r w:rsidR="00A86DCB">
          <w:t>…focus on requirements</w:t>
        </w:r>
      </w:ins>
      <w:bookmarkEnd w:id="325"/>
    </w:p>
    <w:p w14:paraId="618CD532" w14:textId="578BCBFC" w:rsidR="00417486" w:rsidRDefault="00A86DCB">
      <w:pPr>
        <w:rPr>
          <w:ins w:id="328" w:author="Michele Hart" w:date="2016-09-02T21:38:00Z"/>
        </w:rPr>
      </w:pPr>
      <w:ins w:id="329" w:author="Michele Hart" w:date="2016-09-02T21:32:00Z">
        <w:r>
          <w:t xml:space="preserve">Creating a report starts before you build your first visual because a good report needs planning. </w:t>
        </w:r>
      </w:ins>
      <w:ins w:id="330" w:author="Michele Hart" w:date="2016-09-02T21:33:00Z">
        <w:r>
          <w:t xml:space="preserve"> Know what data you </w:t>
        </w:r>
      </w:ins>
      <w:ins w:id="331" w:author="Michele Hart" w:date="2016-09-02T21:34:00Z">
        <w:r>
          <w:t>have</w:t>
        </w:r>
      </w:ins>
      <w:ins w:id="332" w:author="Michele Hart" w:date="2016-09-02T21:33:00Z">
        <w:r>
          <w:t xml:space="preserve"> </w:t>
        </w:r>
      </w:ins>
      <w:ins w:id="333" w:author="Michele Hart" w:date="2016-09-02T21:34:00Z">
        <w:r>
          <w:t xml:space="preserve">to work with and write down the requirements for the report. Ask yourself </w:t>
        </w:r>
      </w:ins>
      <w:ins w:id="334" w:author="Michele Hart" w:date="2016-09-02T21:36:00Z">
        <w:r>
          <w:t xml:space="preserve">“What is the business need, </w:t>
        </w:r>
      </w:ins>
      <w:ins w:id="335" w:author="Michele Hart" w:date="2016-09-02T21:34:00Z">
        <w:r>
          <w:t>how</w:t>
        </w:r>
      </w:ins>
      <w:ins w:id="336" w:author="Michele Hart" w:date="2016-09-02T21:36:00Z">
        <w:r>
          <w:t xml:space="preserve"> is </w:t>
        </w:r>
      </w:ins>
      <w:ins w:id="337" w:author="Michele Hart" w:date="2016-09-02T21:34:00Z">
        <w:r>
          <w:t>this data going to be used, and by whom?</w:t>
        </w:r>
      </w:ins>
      <w:ins w:id="338" w:author="Michele Hart" w:date="2016-09-02T21:36:00Z">
        <w:r>
          <w:t>”</w:t>
        </w:r>
      </w:ins>
      <w:ins w:id="339" w:author="Michele Hart" w:date="2016-09-02T21:55:00Z">
        <w:r w:rsidR="0040764E">
          <w:t xml:space="preserve"> A key question is “what decisions does the </w:t>
        </w:r>
      </w:ins>
      <w:ins w:id="340" w:author="Michele Hart" w:date="2016-09-14T02:04:00Z">
        <w:r w:rsidR="00326F2C">
          <w:t>reader</w:t>
        </w:r>
      </w:ins>
      <w:ins w:id="341" w:author="Michele Hart" w:date="2016-09-02T21:55:00Z">
        <w:r w:rsidR="0040764E">
          <w:t xml:space="preserve"> want to be able to make based on this report?”</w:t>
        </w:r>
      </w:ins>
    </w:p>
    <w:p w14:paraId="544069A2" w14:textId="3EB496A1" w:rsidR="00A86DCB" w:rsidRDefault="00A86DCB">
      <w:pPr>
        <w:rPr>
          <w:ins w:id="342" w:author="Michele Hart" w:date="2016-09-02T21:42:00Z"/>
        </w:rPr>
      </w:pPr>
      <w:ins w:id="343" w:author="Michele Hart" w:date="2016-09-02T21:39:00Z">
        <w:r>
          <w:t xml:space="preserve">The answer to those questions will drive your design. </w:t>
        </w:r>
        <w:r w:rsidRPr="005A3933">
          <w:rPr>
            <w:highlight w:val="green"/>
            <w:rPrChange w:id="344" w:author="Michele Hart" w:date="2016-10-16T01:35:00Z">
              <w:rPr/>
            </w:rPrChange>
          </w:rPr>
          <w:t>Every report tells a story</w:t>
        </w:r>
        <w:r>
          <w:t xml:space="preserve">. Make sure that story matches the business need. </w:t>
        </w:r>
      </w:ins>
      <w:ins w:id="345" w:author="Michele Hart" w:date="2016-09-02T21:41:00Z">
        <w:r>
          <w:t>It may be tempting to add visuals that show dramatic insights, but if those insights don’t match the business need, then the report won’t be use</w:t>
        </w:r>
        <w:del w:id="346" w:author="Will Thompson" w:date="2016-09-20T14:16:00Z">
          <w:r w:rsidDel="00A074B3">
            <w:delText>d</w:delText>
          </w:r>
        </w:del>
      </w:ins>
      <w:ins w:id="347" w:author="Will Thompson" w:date="2016-09-20T14:16:00Z">
        <w:r w:rsidR="00A074B3">
          <w:t xml:space="preserve">ful – and in fact </w:t>
        </w:r>
      </w:ins>
      <w:ins w:id="348" w:author="Will Thompson" w:date="2016-09-20T14:17:00Z">
        <w:r w:rsidR="00A074B3">
          <w:t>your users might be distracted by th</w:t>
        </w:r>
      </w:ins>
      <w:ins w:id="349" w:author="Will Thompson" w:date="2016-09-20T14:23:00Z">
        <w:r w:rsidR="00A074B3">
          <w:t>ose visuals</w:t>
        </w:r>
      </w:ins>
      <w:ins w:id="350" w:author="Michele Hart" w:date="2016-09-02T21:41:00Z">
        <w:r>
          <w:t>.</w:t>
        </w:r>
      </w:ins>
      <w:ins w:id="351" w:author="Michele Hart" w:date="2016-09-02T21:56:00Z">
        <w:r w:rsidR="0040764E">
          <w:t xml:space="preserve"> Also, you may find that the information needed to make that decision cannot be gleaned from this data. Can </w:t>
        </w:r>
      </w:ins>
      <w:ins w:id="352" w:author="Michele Hart" w:date="2016-09-02T21:57:00Z">
        <w:r w:rsidR="0040764E">
          <w:t>this report</w:t>
        </w:r>
      </w:ins>
      <w:ins w:id="353" w:author="Michele Hart" w:date="2016-09-02T21:56:00Z">
        <w:r w:rsidR="0040764E">
          <w:t xml:space="preserve"> </w:t>
        </w:r>
      </w:ins>
      <w:ins w:id="354" w:author="Michele Hart" w:date="2016-09-17T18:15:00Z">
        <w:r w:rsidR="008D12DC">
          <w:t xml:space="preserve">be used to </w:t>
        </w:r>
      </w:ins>
      <w:ins w:id="355" w:author="Michele Hart" w:date="2016-09-02T21:56:00Z">
        <w:r w:rsidR="0040764E">
          <w:t>measure what is needed?</w:t>
        </w:r>
      </w:ins>
    </w:p>
    <w:p w14:paraId="50BCE520" w14:textId="660F37E7" w:rsidR="00D748AF" w:rsidRDefault="00DB6932">
      <w:pPr>
        <w:rPr>
          <w:ins w:id="356" w:author="Michele Hart" w:date="2016-09-02T21:45:00Z"/>
        </w:rPr>
      </w:pPr>
      <w:ins w:id="357" w:author="Michele Hart" w:date="2016-09-02T21:46:00Z">
        <w:r>
          <w:t xml:space="preserve">Reports can be used to monitor, uncover, track, predict, measure, manage, test, and more. If, for example, the business need is a </w:t>
        </w:r>
      </w:ins>
      <w:ins w:id="358" w:author="Michele Hart" w:date="2016-09-02T21:49:00Z">
        <w:r>
          <w:t xml:space="preserve">sales </w:t>
        </w:r>
      </w:ins>
      <w:ins w:id="359" w:author="Michele Hart" w:date="2016-09-02T21:46:00Z">
        <w:r>
          <w:t xml:space="preserve">report that </w:t>
        </w:r>
      </w:ins>
      <w:ins w:id="360" w:author="Michele Hart" w:date="2016-09-02T21:49:00Z">
        <w:r>
          <w:t xml:space="preserve">measures performance, then you might design a report that looks at </w:t>
        </w:r>
      </w:ins>
      <w:ins w:id="361" w:author="Michele Hart" w:date="2016-09-02T21:50:00Z">
        <w:r>
          <w:t xml:space="preserve">current sales, compares it to previous sales, compares to competitors, and includes some KPIs that trigger alerts.  Perhaps </w:t>
        </w:r>
      </w:ins>
      <w:ins w:id="362" w:author="Michele Hart" w:date="2016-09-14T02:04:00Z">
        <w:r w:rsidR="00326F2C">
          <w:t>reader</w:t>
        </w:r>
      </w:ins>
      <w:ins w:id="363" w:author="Michele Hart" w:date="2016-09-02T21:50:00Z">
        <w:r>
          <w:t xml:space="preserve">s can drill down into the sales numbers to see store closures or </w:t>
        </w:r>
      </w:ins>
      <w:ins w:id="364" w:author="Michele Hart" w:date="2016-09-02T21:51:00Z">
        <w:r>
          <w:lastRenderedPageBreak/>
          <w:t>supply chain</w:t>
        </w:r>
      </w:ins>
      <w:ins w:id="365" w:author="Michele Hart" w:date="2016-09-02T21:50:00Z">
        <w:r>
          <w:t xml:space="preserve"> issues that may be impacting </w:t>
        </w:r>
      </w:ins>
      <w:ins w:id="366" w:author="Michele Hart" w:date="2016-09-02T21:51:00Z">
        <w:r>
          <w:t xml:space="preserve">sales.  Another drilldown might be the ability to look at sales by store, region, product, </w:t>
        </w:r>
      </w:ins>
      <w:ins w:id="367" w:author="Michele Hart" w:date="2016-09-02T21:52:00Z">
        <w:r w:rsidR="00DF7B05">
          <w:t xml:space="preserve">season, and more. </w:t>
        </w:r>
      </w:ins>
    </w:p>
    <w:p w14:paraId="10CDF2F4" w14:textId="2774466C" w:rsidR="00DF7B05" w:rsidRDefault="00D748AF">
      <w:pPr>
        <w:rPr>
          <w:ins w:id="368" w:author="Michele Hart" w:date="2016-09-02T21:52:00Z"/>
        </w:rPr>
      </w:pPr>
      <w:ins w:id="369" w:author="Michele Hart" w:date="2016-09-02T21:42:00Z">
        <w:r>
          <w:t xml:space="preserve">Know the </w:t>
        </w:r>
      </w:ins>
      <w:ins w:id="370" w:author="Michele Hart" w:date="2016-09-14T02:04:00Z">
        <w:r w:rsidR="00326F2C">
          <w:t>customers</w:t>
        </w:r>
      </w:ins>
      <w:ins w:id="371" w:author="Michele Hart" w:date="2016-09-02T21:42:00Z">
        <w:r>
          <w:t xml:space="preserve"> </w:t>
        </w:r>
      </w:ins>
      <w:ins w:id="372" w:author="Michele Hart" w:date="2016-09-02T21:43:00Z">
        <w:r>
          <w:t xml:space="preserve">for the report </w:t>
        </w:r>
      </w:ins>
      <w:ins w:id="373" w:author="Michele Hart" w:date="2016-09-02T21:42:00Z">
        <w:r>
          <w:t>and design a report that uses familiar terminology and provides data at a level of detail and complexity on par with the customers</w:t>
        </w:r>
      </w:ins>
      <w:ins w:id="374" w:author="Michele Hart" w:date="2016-09-02T21:43:00Z">
        <w:r>
          <w:t xml:space="preserve">’ level of knowledge. Have more than one type of customer? </w:t>
        </w:r>
      </w:ins>
      <w:ins w:id="375" w:author="Michele Hart" w:date="2016-09-02T21:59:00Z">
        <w:r w:rsidR="00B94D11">
          <w:t>One size doesn’t always fit all; d</w:t>
        </w:r>
      </w:ins>
      <w:ins w:id="376" w:author="Michele Hart" w:date="2016-09-02T21:43:00Z">
        <w:r>
          <w:t xml:space="preserve">esign separate report pages based on expertise and </w:t>
        </w:r>
      </w:ins>
      <w:ins w:id="377" w:author="Michele Hart" w:date="2016-09-02T21:45:00Z">
        <w:r>
          <w:t xml:space="preserve">be sure to </w:t>
        </w:r>
      </w:ins>
      <w:ins w:id="378" w:author="Michele Hart" w:date="2016-09-02T21:43:00Z">
        <w:r>
          <w:t>label each page clearly so customers can self-identify.</w:t>
        </w:r>
      </w:ins>
      <w:ins w:id="379" w:author="Michele Hart" w:date="2016-09-02T21:59:00Z">
        <w:r w:rsidR="00B94D11">
          <w:t xml:space="preserve"> </w:t>
        </w:r>
      </w:ins>
      <w:ins w:id="380" w:author="Michele Hart" w:date="2016-09-02T22:00:00Z">
        <w:r w:rsidR="00B94D11">
          <w:t xml:space="preserve">Another option is to use slicers so customers can </w:t>
        </w:r>
      </w:ins>
      <w:ins w:id="381" w:author="Michele Hart" w:date="2016-09-02T22:04:00Z">
        <w:r w:rsidR="004D3E65">
          <w:t>tailor</w:t>
        </w:r>
      </w:ins>
      <w:ins w:id="382" w:author="Michele Hart" w:date="2016-09-02T22:00:00Z">
        <w:r w:rsidR="00B94D11">
          <w:t xml:space="preserve"> the page </w:t>
        </w:r>
      </w:ins>
      <w:ins w:id="383" w:author="Michele Hart" w:date="2016-09-02T22:04:00Z">
        <w:r w:rsidR="004D3E65">
          <w:t>to fit them</w:t>
        </w:r>
      </w:ins>
      <w:ins w:id="384" w:author="Michele Hart" w:date="2016-09-02T22:00:00Z">
        <w:r w:rsidR="00B94D11">
          <w:t>.</w:t>
        </w:r>
      </w:ins>
      <w:ins w:id="385" w:author="Michele Hart" w:date="2016-09-02T21:58:00Z">
        <w:r w:rsidR="00755A55">
          <w:t xml:space="preserve"> Involve the customer in the planning stage and avoid the mistake of building what you </w:t>
        </w:r>
        <w:r w:rsidR="00755A55" w:rsidRPr="00171E39">
          <w:rPr>
            <w:i/>
            <w:rPrChange w:id="386" w:author="Michele Hart" w:date="2016-09-14T01:54:00Z">
              <w:rPr/>
            </w:rPrChange>
          </w:rPr>
          <w:t>think</w:t>
        </w:r>
        <w:r w:rsidR="00755A55">
          <w:t xml:space="preserve"> they need.  Be prepared to start over and</w:t>
        </w:r>
      </w:ins>
      <w:ins w:id="387" w:author="Michele Hart" w:date="2016-09-02T21:59:00Z">
        <w:r w:rsidR="00B94D11">
          <w:t xml:space="preserve"> to</w:t>
        </w:r>
      </w:ins>
      <w:ins w:id="388" w:author="Michele Hart" w:date="2016-09-02T21:58:00Z">
        <w:r w:rsidR="00755A55">
          <w:t xml:space="preserve"> iterate. </w:t>
        </w:r>
      </w:ins>
    </w:p>
    <w:p w14:paraId="25F294F0" w14:textId="5FB8AC5F" w:rsidR="00A86DCB" w:rsidRDefault="00DF7B05">
      <w:pPr>
        <w:rPr>
          <w:ins w:id="389" w:author="Michele Hart" w:date="2016-09-02T21:26:00Z"/>
        </w:rPr>
      </w:pPr>
      <w:ins w:id="390" w:author="Michele Hart" w:date="2016-09-02T21:52:00Z">
        <w:r>
          <w:t>Once you’ve identified the business need, the customers, and the metrics you’d like to include, the next step is to pick the right visuals to tell the story and present those visuals in the most-effective way possible.</w:t>
        </w:r>
      </w:ins>
      <w:ins w:id="391" w:author="Michele Hart" w:date="2016-09-02T21:54:00Z">
        <w:r w:rsidR="00A1629C">
          <w:t xml:space="preserve"> That covers a lot of ground, </w:t>
        </w:r>
      </w:ins>
      <w:ins w:id="392" w:author="Michele Hart" w:date="2016-09-02T21:58:00Z">
        <w:r w:rsidR="0040764E">
          <w:t>and we’ll</w:t>
        </w:r>
      </w:ins>
      <w:ins w:id="393" w:author="Michele Hart" w:date="2016-09-02T21:54:00Z">
        <w:r w:rsidR="00A1629C">
          <w:t xml:space="preserve"> start with some basic principles of report design.</w:t>
        </w:r>
      </w:ins>
      <w:ins w:id="394" w:author="Michele Hart" w:date="2016-09-02T21:43:00Z">
        <w:r w:rsidR="00D748AF">
          <w:t xml:space="preserve"> </w:t>
        </w:r>
      </w:ins>
    </w:p>
    <w:p w14:paraId="42304F7F" w14:textId="77777777" w:rsidR="004D3E65" w:rsidRDefault="00DD0ADA">
      <w:pPr>
        <w:pStyle w:val="Heading1"/>
        <w:rPr>
          <w:ins w:id="395" w:author="Michele Hart" w:date="2016-09-02T22:06:00Z"/>
        </w:rPr>
        <w:pPrChange w:id="396" w:author="Michele Hart" w:date="2016-03-02T11:17:00Z">
          <w:pPr/>
        </w:pPrChange>
      </w:pPr>
      <w:bookmarkStart w:id="397" w:name="_Toc463088162"/>
      <w:ins w:id="398" w:author="Michele Hart" w:date="2016-03-02T11:36:00Z">
        <w:r>
          <w:t>Principles of report design</w:t>
        </w:r>
        <w:bookmarkEnd w:id="397"/>
        <w:r>
          <w:t xml:space="preserve"> </w:t>
        </w:r>
      </w:ins>
    </w:p>
    <w:p w14:paraId="5A6B7353" w14:textId="3C2985B7" w:rsidR="004D3E65" w:rsidRDefault="004D3E65">
      <w:pPr>
        <w:rPr>
          <w:ins w:id="399" w:author="Michele Hart" w:date="2016-09-02T22:55:00Z"/>
        </w:rPr>
      </w:pPr>
      <w:ins w:id="400" w:author="Michele Hart" w:date="2016-09-02T22:07:00Z">
        <w:r>
          <w:t xml:space="preserve">A report page has limited space and one of the hardest things is to fit </w:t>
        </w:r>
      </w:ins>
      <w:ins w:id="401" w:author="Michele Hart" w:date="2016-09-17T18:16:00Z">
        <w:r w:rsidR="008D12DC">
          <w:t>all</w:t>
        </w:r>
      </w:ins>
      <w:ins w:id="402" w:author="Michele Hart" w:date="2016-09-02T22:07:00Z">
        <w:r>
          <w:t xml:space="preserve"> the elements you want into that space </w:t>
        </w:r>
      </w:ins>
      <w:ins w:id="403" w:author="Michele Hart" w:date="2016-09-02T22:08:00Z">
        <w:r>
          <w:t>–</w:t>
        </w:r>
      </w:ins>
      <w:ins w:id="404" w:author="Michele Hart" w:date="2016-09-02T22:07:00Z">
        <w:r>
          <w:t xml:space="preserve"> and </w:t>
        </w:r>
      </w:ins>
      <w:ins w:id="405" w:author="Michele Hart" w:date="2016-09-02T22:08:00Z">
        <w:r>
          <w:t>still have that information be easily understood.</w:t>
        </w:r>
      </w:ins>
      <w:ins w:id="406" w:author="Michele Hart" w:date="2016-09-02T22:09:00Z">
        <w:r>
          <w:t xml:space="preserve"> And don’t underplay the value of “pretty.” </w:t>
        </w:r>
      </w:ins>
      <w:ins w:id="407" w:author="Michele Hart" w:date="2016-09-02T22:10:00Z">
        <w:r>
          <w:t>T</w:t>
        </w:r>
      </w:ins>
      <w:ins w:id="408" w:author="Michele Hart" w:date="2016-09-02T22:09:00Z">
        <w:r>
          <w:t>he key is to find the balance between pretty and useful.</w:t>
        </w:r>
      </w:ins>
      <w:ins w:id="409" w:author="Michele Hart" w:date="2016-09-02T22:11:00Z">
        <w:r>
          <w:t xml:space="preserve"> </w:t>
        </w:r>
      </w:ins>
    </w:p>
    <w:p w14:paraId="50076C23" w14:textId="05AF629E" w:rsidR="001626A3" w:rsidRDefault="001626A3">
      <w:pPr>
        <w:rPr>
          <w:ins w:id="410" w:author="Michele Hart" w:date="2016-09-02T22:08:00Z"/>
        </w:rPr>
      </w:pPr>
      <w:ins w:id="411" w:author="Michele Hart" w:date="2016-09-02T22:55:00Z">
        <w:r>
          <w:t xml:space="preserve">Let’s take a look at </w:t>
        </w:r>
      </w:ins>
      <w:ins w:id="412" w:author="Michele Hart" w:date="2016-09-14T01:56:00Z">
        <w:r w:rsidR="00171E39">
          <w:t>layout</w:t>
        </w:r>
      </w:ins>
      <w:ins w:id="413" w:author="Michele Hart" w:date="2016-09-02T22:55:00Z">
        <w:r>
          <w:t xml:space="preserve">, </w:t>
        </w:r>
      </w:ins>
      <w:ins w:id="414" w:author="Michele Hart" w:date="2016-09-14T01:57:00Z">
        <w:r w:rsidR="00171E39">
          <w:t>clarity</w:t>
        </w:r>
      </w:ins>
      <w:ins w:id="415" w:author="Michele Hart" w:date="2016-09-02T22:55:00Z">
        <w:r>
          <w:t>, and aesthetics.</w:t>
        </w:r>
      </w:ins>
    </w:p>
    <w:p w14:paraId="54BEA376" w14:textId="63D1544E" w:rsidR="004D3E65" w:rsidRDefault="00171E39">
      <w:pPr>
        <w:pStyle w:val="Heading2"/>
        <w:rPr>
          <w:ins w:id="416" w:author="Michele Hart" w:date="2016-09-02T22:58:00Z"/>
        </w:rPr>
        <w:pPrChange w:id="417" w:author="Michele Hart" w:date="2016-09-02T22:33:00Z">
          <w:pPr/>
        </w:pPrChange>
      </w:pPr>
      <w:bookmarkStart w:id="418" w:name="_Toc463088163"/>
      <w:ins w:id="419" w:author="Michele Hart" w:date="2016-09-14T01:56:00Z">
        <w:r w:rsidRPr="00326F2C">
          <w:rPr>
            <w:rPrChange w:id="420" w:author="Michele Hart" w:date="2016-09-14T02:05:00Z">
              <w:rPr>
                <w:highlight w:val="cyan"/>
              </w:rPr>
            </w:rPrChange>
          </w:rPr>
          <w:t>Layout - t</w:t>
        </w:r>
      </w:ins>
      <w:ins w:id="421" w:author="Michele Hart" w:date="2016-09-03T12:24:00Z">
        <w:r w:rsidR="003865E0" w:rsidRPr="00A074B3">
          <w:t>he report canvas</w:t>
        </w:r>
      </w:ins>
      <w:bookmarkEnd w:id="418"/>
    </w:p>
    <w:p w14:paraId="4A82EAC7" w14:textId="57C02817" w:rsidR="001626A3" w:rsidRDefault="00454A21">
      <w:pPr>
        <w:rPr>
          <w:ins w:id="422" w:author="Will Thompson" w:date="2016-09-20T14:23:00Z"/>
        </w:rPr>
      </w:pPr>
      <w:ins w:id="423" w:author="Michele Hart" w:date="2016-09-02T23:02:00Z">
        <w:r>
          <w:t>The report canvas has a finite amount of space.  If you can</w:t>
        </w:r>
      </w:ins>
      <w:ins w:id="424" w:author="Michele Hart" w:date="2016-09-02T23:03:00Z">
        <w:r>
          <w:t>’t fit all the elements on a single report page, break the report up into pages.  A report page can be tailored to a specific audience (e.g., HR, IT, Sales</w:t>
        </w:r>
      </w:ins>
      <w:ins w:id="425" w:author="Michele Hart" w:date="2016-11-22T22:40:00Z">
        <w:r w:rsidR="00B858DE">
          <w:t>, SLT</w:t>
        </w:r>
      </w:ins>
      <w:ins w:id="426" w:author="Michele Hart" w:date="2016-09-02T23:03:00Z">
        <w:r>
          <w:t xml:space="preserve">), </w:t>
        </w:r>
      </w:ins>
      <w:ins w:id="427" w:author="Michele Hart" w:date="2016-09-02T23:06:00Z">
        <w:r>
          <w:t xml:space="preserve">or </w:t>
        </w:r>
      </w:ins>
      <w:ins w:id="428" w:author="Michele Hart" w:date="2016-09-02T23:03:00Z">
        <w:r>
          <w:t xml:space="preserve">to a specific business question (e.g., </w:t>
        </w:r>
      </w:ins>
      <w:ins w:id="429" w:author="Michele Hart" w:date="2016-11-22T22:42:00Z">
        <w:r w:rsidR="00412FFB">
          <w:t xml:space="preserve">How are defects impacting our downtime?, </w:t>
        </w:r>
      </w:ins>
      <w:ins w:id="430" w:author="Michele Hart" w:date="2016-11-22T22:43:00Z">
        <w:r w:rsidR="00412FFB">
          <w:t>What is our Marketing campaign’s impact on Sentiment</w:t>
        </w:r>
      </w:ins>
      <w:ins w:id="431" w:author="Michele Hart" w:date="2016-09-02T23:03:00Z">
        <w:r>
          <w:t>)</w:t>
        </w:r>
      </w:ins>
      <w:ins w:id="432" w:author="Michele Hart" w:date="2016-09-02T23:10:00Z">
        <w:r>
          <w:t xml:space="preserve"> or as a progressive story (e.g. first page as overview</w:t>
        </w:r>
      </w:ins>
      <w:ins w:id="433" w:author="Michele Hart" w:date="2016-09-02T23:24:00Z">
        <w:r w:rsidR="00BE69AC">
          <w:t xml:space="preserve"> or attention-grabbing “hook”</w:t>
        </w:r>
      </w:ins>
      <w:ins w:id="434" w:author="Michele Hart" w:date="2016-09-02T23:10:00Z">
        <w:r>
          <w:t>, 2</w:t>
        </w:r>
        <w:r w:rsidRPr="00454A21">
          <w:rPr>
            <w:vertAlign w:val="superscript"/>
            <w:rPrChange w:id="435" w:author="Michele Hart" w:date="2016-09-02T23:11:00Z">
              <w:rPr/>
            </w:rPrChange>
          </w:rPr>
          <w:t>nd</w:t>
        </w:r>
        <w:r>
          <w:t xml:space="preserve"> </w:t>
        </w:r>
      </w:ins>
      <w:ins w:id="436" w:author="Michele Hart" w:date="2016-09-02T23:11:00Z">
        <w:r>
          <w:t>page continues the data story, 3</w:t>
        </w:r>
        <w:r w:rsidRPr="00454A21">
          <w:rPr>
            <w:vertAlign w:val="superscript"/>
            <w:rPrChange w:id="437" w:author="Michele Hart" w:date="2016-09-02T23:11:00Z">
              <w:rPr/>
            </w:rPrChange>
          </w:rPr>
          <w:t>rd</w:t>
        </w:r>
        <w:r>
          <w:t xml:space="preserve"> page dives deeper into the story, etc.)</w:t>
        </w:r>
      </w:ins>
      <w:ins w:id="438" w:author="Michele Hart" w:date="2016-09-02T23:03:00Z">
        <w:r>
          <w:t xml:space="preserve">. </w:t>
        </w:r>
      </w:ins>
      <w:ins w:id="439" w:author="Michele Hart" w:date="2016-09-02T23:07:00Z">
        <w:r>
          <w:t xml:space="preserve"> If your entire report fits on a single page, great. If it doesn’t, create separate report pages that logically chunk the content.  And </w:t>
        </w:r>
      </w:ins>
      <w:ins w:id="440" w:author="Michele Hart" w:date="2016-09-02T23:08:00Z">
        <w:r>
          <w:t>don’t forget to give the pages meaningful and helpful names.</w:t>
        </w:r>
      </w:ins>
    </w:p>
    <w:p w14:paraId="5AE92630" w14:textId="20F42FF3" w:rsidR="00A074B3" w:rsidRDefault="00A074B3">
      <w:pPr>
        <w:rPr>
          <w:ins w:id="441" w:author="Michele Hart" w:date="2016-09-18T18:48:00Z"/>
        </w:rPr>
      </w:pPr>
      <w:ins w:id="442" w:author="Will Thompson" w:date="2016-09-20T14:23:00Z">
        <w:r>
          <w:t xml:space="preserve">Think about </w:t>
        </w:r>
      </w:ins>
      <w:ins w:id="443" w:author="Will Thompson" w:date="2016-09-20T14:24:00Z">
        <w:r>
          <w:t xml:space="preserve">filling an art gallery. You wouldn’t put 50 pieces of artwork into a small room, fill it with chairs and paint each wall a different color. </w:t>
        </w:r>
        <w:del w:id="444" w:author="Michele Hart" w:date="2016-11-22T22:44:00Z">
          <w:r w:rsidDel="00412FFB">
            <w:delText>The</w:delText>
          </w:r>
        </w:del>
      </w:ins>
      <w:ins w:id="445" w:author="Michele Hart" w:date="2016-11-22T22:44:00Z">
        <w:r w:rsidR="00412FFB">
          <w:t>As the</w:t>
        </w:r>
      </w:ins>
      <w:ins w:id="446" w:author="Will Thompson" w:date="2016-09-20T14:24:00Z">
        <w:r>
          <w:t xml:space="preserve"> curator</w:t>
        </w:r>
      </w:ins>
      <w:ins w:id="447" w:author="Michele Hart" w:date="2016-11-22T22:44:00Z">
        <w:r w:rsidR="00412FFB">
          <w:t xml:space="preserve">, you’d choose </w:t>
        </w:r>
      </w:ins>
      <w:ins w:id="448" w:author="Will Thompson" w:date="2016-09-20T14:24:00Z">
        <w:del w:id="449" w:author="Michele Hart" w:date="2016-11-22T22:44:00Z">
          <w:r w:rsidDel="00412FFB">
            <w:delText xml:space="preserve"> </w:delText>
          </w:r>
        </w:del>
      </w:ins>
      <w:ins w:id="450" w:author="Will Thompson" w:date="2016-09-20T14:25:00Z">
        <w:del w:id="451" w:author="Michele Hart" w:date="2016-11-22T22:44:00Z">
          <w:r w:rsidDel="00412FFB">
            <w:delText xml:space="preserve">chooses </w:delText>
          </w:r>
        </w:del>
        <w:r>
          <w:t xml:space="preserve">just pieces that have a common theme, </w:t>
        </w:r>
        <w:r w:rsidR="005B733E">
          <w:t>lay</w:t>
        </w:r>
        <w:del w:id="452" w:author="Michele Hart" w:date="2016-11-22T22:44:00Z">
          <w:r w:rsidR="005B733E" w:rsidDel="00412FFB">
            <w:delText>s</w:delText>
          </w:r>
        </w:del>
        <w:r w:rsidR="005B733E">
          <w:t xml:space="preserve"> them out around the room with plenty of space for visitors to move and think, and </w:t>
        </w:r>
      </w:ins>
      <w:ins w:id="453" w:author="Will Thompson" w:date="2016-09-20T14:26:00Z">
        <w:r w:rsidR="005B733E">
          <w:t>place</w:t>
        </w:r>
      </w:ins>
      <w:ins w:id="454" w:author="Michele Hart" w:date="2016-11-22T22:44:00Z">
        <w:r w:rsidR="00412FFB">
          <w:t xml:space="preserve"> </w:t>
        </w:r>
      </w:ins>
      <w:ins w:id="455" w:author="Will Thompson" w:date="2016-09-20T14:26:00Z">
        <w:del w:id="456" w:author="Michele Hart" w:date="2016-11-22T22:44:00Z">
          <w:r w:rsidR="005B733E" w:rsidDel="00412FFB">
            <w:delText xml:space="preserve">s </w:delText>
          </w:r>
        </w:del>
        <w:r w:rsidR="005B733E">
          <w:t xml:space="preserve">informational cards that describes what they’re looking at. And there’s a reason most modern galleries have plain walls! </w:t>
        </w:r>
      </w:ins>
    </w:p>
    <w:p w14:paraId="04F99C6A" w14:textId="135FAA39" w:rsidR="00EA24B1" w:rsidRPr="001626A3" w:rsidRDefault="00EA24B1">
      <w:pPr>
        <w:rPr>
          <w:ins w:id="457" w:author="Michele Hart" w:date="2016-09-02T22:46:00Z"/>
        </w:rPr>
      </w:pPr>
      <w:ins w:id="458" w:author="Michele Hart" w:date="2016-09-18T18:48:00Z">
        <w:r>
          <w:t>For this article, we’ll start with a report example that needs a lot of work.  As we apply our best practices and principles of design, our report will improve.</w:t>
        </w:r>
      </w:ins>
    </w:p>
    <w:p w14:paraId="633729DE" w14:textId="3166B84D" w:rsidR="00210333" w:rsidRDefault="0021043C" w:rsidP="00EA34C0">
      <w:pPr>
        <w:rPr>
          <w:ins w:id="459" w:author="Michele Hart" w:date="2016-09-18T17:14:00Z"/>
          <w:sz w:val="24"/>
        </w:rPr>
      </w:pPr>
      <w:ins w:id="460" w:author="Michele Hart" w:date="2016-09-18T17:59:00Z">
        <w:r>
          <w:rPr>
            <w:noProof/>
            <w:sz w:val="24"/>
          </w:rPr>
          <w:lastRenderedPageBreak/>
          <w:drawing>
            <wp:inline distT="0" distB="0" distL="0" distR="0" wp14:anchorId="4CB92FBF" wp14:editId="2A547ACB">
              <wp:extent cx="5486875" cy="318543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ower-bi-example1.png"/>
                      <pic:cNvPicPr/>
                    </pic:nvPicPr>
                    <pic:blipFill>
                      <a:blip r:embed="rId9">
                        <a:extLst>
                          <a:ext uri="{28A0092B-C50C-407E-A947-70E740481C1C}">
                            <a14:useLocalDpi xmlns:a14="http://schemas.microsoft.com/office/drawing/2010/main" val="0"/>
                          </a:ext>
                        </a:extLst>
                      </a:blip>
                      <a:stretch>
                        <a:fillRect/>
                      </a:stretch>
                    </pic:blipFill>
                    <pic:spPr>
                      <a:xfrm>
                        <a:off x="0" y="0"/>
                        <a:ext cx="5486875" cy="3185436"/>
                      </a:xfrm>
                      <a:prstGeom prst="rect">
                        <a:avLst/>
                      </a:prstGeom>
                    </pic:spPr>
                  </pic:pic>
                </a:graphicData>
              </a:graphic>
            </wp:inline>
          </w:drawing>
        </w:r>
      </w:ins>
    </w:p>
    <w:p w14:paraId="77641BE3" w14:textId="2D1EAC13" w:rsidR="00D63F2D" w:rsidRDefault="00D63F2D" w:rsidP="00412FFB">
      <w:pPr>
        <w:pStyle w:val="Figure"/>
        <w:rPr>
          <w:ins w:id="461" w:author="Michele Hart" w:date="2016-09-18T15:39:00Z"/>
        </w:rPr>
        <w:pPrChange w:id="462" w:author="Michele Hart" w:date="2016-11-22T22:46:00Z">
          <w:pPr/>
        </w:pPrChange>
      </w:pPr>
      <w:ins w:id="463" w:author="Michele Hart" w:date="2016-09-18T17:15:00Z">
        <w:r w:rsidRPr="00412FFB">
          <w:rPr>
            <w:rPrChange w:id="464" w:author="Michele Hart" w:date="2016-11-22T22:46:00Z">
              <w:rPr/>
            </w:rPrChange>
          </w:rPr>
          <w:t>Our</w:t>
        </w:r>
        <w:r>
          <w:t xml:space="preserve"> bad report example</w:t>
        </w:r>
      </w:ins>
    </w:p>
    <w:p w14:paraId="32297DB0" w14:textId="6C1071CC" w:rsidR="00EA34C0" w:rsidRDefault="00EA34C0" w:rsidP="00EA34C0">
      <w:pPr>
        <w:rPr>
          <w:ins w:id="465" w:author="Michele Hart" w:date="2016-09-02T22:47:00Z"/>
          <w:sz w:val="24"/>
        </w:rPr>
      </w:pPr>
      <w:ins w:id="466" w:author="Michele Hart" w:date="2016-09-02T22:47:00Z">
        <w:r>
          <w:rPr>
            <w:sz w:val="24"/>
          </w:rPr>
          <w:t xml:space="preserve">The </w:t>
        </w:r>
      </w:ins>
      <w:ins w:id="467" w:author="Michele Hart" w:date="2016-09-18T18:49:00Z">
        <w:r w:rsidR="00EA24B1">
          <w:rPr>
            <w:sz w:val="24"/>
          </w:rPr>
          <w:t>example</w:t>
        </w:r>
      </w:ins>
      <w:ins w:id="468" w:author="Michele Hart" w:date="2016-09-02T22:47:00Z">
        <w:r>
          <w:rPr>
            <w:sz w:val="24"/>
          </w:rPr>
          <w:t xml:space="preserve"> above has many space-related</w:t>
        </w:r>
      </w:ins>
      <w:ins w:id="469" w:author="Michele Hart" w:date="2016-09-02T23:13:00Z">
        <w:r w:rsidR="00907EDC">
          <w:rPr>
            <w:sz w:val="24"/>
          </w:rPr>
          <w:t xml:space="preserve"> (layout)</w:t>
        </w:r>
      </w:ins>
      <w:ins w:id="470" w:author="Michele Hart" w:date="2016-09-02T22:47:00Z">
        <w:r>
          <w:rPr>
            <w:sz w:val="24"/>
          </w:rPr>
          <w:t xml:space="preserve"> design issues that we’ll discuss below:</w:t>
        </w:r>
      </w:ins>
    </w:p>
    <w:p w14:paraId="392DC1F4" w14:textId="709C10B8" w:rsidR="00EA34C0" w:rsidRPr="00907EDC" w:rsidRDefault="00EA34C0">
      <w:pPr>
        <w:pStyle w:val="ListParagraph"/>
        <w:numPr>
          <w:ilvl w:val="0"/>
          <w:numId w:val="5"/>
        </w:numPr>
        <w:rPr>
          <w:ins w:id="471" w:author="Michele Hart" w:date="2016-09-02T22:47:00Z"/>
          <w:sz w:val="24"/>
          <w:rPrChange w:id="472" w:author="Michele Hart" w:date="2016-09-02T23:15:00Z">
            <w:rPr>
              <w:ins w:id="473" w:author="Michele Hart" w:date="2016-09-02T22:47:00Z"/>
            </w:rPr>
          </w:rPrChange>
        </w:rPr>
      </w:pPr>
      <w:ins w:id="474" w:author="Michele Hart" w:date="2016-09-02T22:47:00Z">
        <w:r>
          <w:rPr>
            <w:sz w:val="24"/>
          </w:rPr>
          <w:t>alignment</w:t>
        </w:r>
      </w:ins>
      <w:ins w:id="475" w:author="Michele Hart" w:date="2016-09-02T23:12:00Z">
        <w:r w:rsidR="00907EDC">
          <w:rPr>
            <w:sz w:val="24"/>
          </w:rPr>
          <w:t>, order,</w:t>
        </w:r>
      </w:ins>
      <w:ins w:id="476" w:author="Michele Hart" w:date="2016-09-02T23:09:00Z">
        <w:r w:rsidR="00454A21">
          <w:rPr>
            <w:sz w:val="24"/>
          </w:rPr>
          <w:t xml:space="preserve"> and use of proximity</w:t>
        </w:r>
      </w:ins>
      <w:ins w:id="477" w:author="Michele Hart" w:date="2016-09-02T23:15:00Z">
        <w:r w:rsidR="00907EDC">
          <w:rPr>
            <w:sz w:val="24"/>
          </w:rPr>
          <w:t xml:space="preserve"> </w:t>
        </w:r>
      </w:ins>
    </w:p>
    <w:p w14:paraId="6B398546" w14:textId="7DB63320" w:rsidR="00907EDC" w:rsidRDefault="00171E39" w:rsidP="00EA34C0">
      <w:pPr>
        <w:pStyle w:val="ListParagraph"/>
        <w:numPr>
          <w:ilvl w:val="0"/>
          <w:numId w:val="5"/>
        </w:numPr>
        <w:rPr>
          <w:ins w:id="478" w:author="Michele Hart" w:date="2016-09-03T00:03:00Z"/>
          <w:sz w:val="24"/>
        </w:rPr>
      </w:pPr>
      <w:ins w:id="479" w:author="Michele Hart" w:date="2016-09-14T01:57:00Z">
        <w:r>
          <w:rPr>
            <w:sz w:val="24"/>
          </w:rPr>
          <w:t>u</w:t>
        </w:r>
      </w:ins>
      <w:ins w:id="480" w:author="Michele Hart" w:date="2016-09-14T01:56:00Z">
        <w:r>
          <w:rPr>
            <w:sz w:val="24"/>
          </w:rPr>
          <w:t>se of</w:t>
        </w:r>
      </w:ins>
      <w:ins w:id="481" w:author="Michele Hart" w:date="2016-09-03T00:03:00Z">
        <w:r w:rsidR="006F37C6">
          <w:rPr>
            <w:sz w:val="24"/>
          </w:rPr>
          <w:t xml:space="preserve"> space</w:t>
        </w:r>
      </w:ins>
      <w:ins w:id="482" w:author="Michele Hart" w:date="2016-09-03T00:16:00Z">
        <w:r w:rsidR="00206AF6">
          <w:rPr>
            <w:sz w:val="24"/>
          </w:rPr>
          <w:t xml:space="preserve"> and sorting</w:t>
        </w:r>
      </w:ins>
    </w:p>
    <w:p w14:paraId="3B484475" w14:textId="20A9CC6F" w:rsidR="006F37C6" w:rsidRDefault="00171E39" w:rsidP="00EA34C0">
      <w:pPr>
        <w:pStyle w:val="ListParagraph"/>
        <w:numPr>
          <w:ilvl w:val="0"/>
          <w:numId w:val="5"/>
        </w:numPr>
        <w:rPr>
          <w:ins w:id="483" w:author="Michele Hart" w:date="2016-09-02T22:48:00Z"/>
          <w:sz w:val="24"/>
        </w:rPr>
      </w:pPr>
      <w:ins w:id="484" w:author="Michele Hart" w:date="2016-09-14T01:57:00Z">
        <w:r>
          <w:rPr>
            <w:sz w:val="24"/>
          </w:rPr>
          <w:t xml:space="preserve">reducing </w:t>
        </w:r>
      </w:ins>
      <w:ins w:id="485" w:author="Michele Hart" w:date="2016-09-03T00:03:00Z">
        <w:r w:rsidR="006F37C6">
          <w:rPr>
            <w:sz w:val="24"/>
          </w:rPr>
          <w:t>clutter</w:t>
        </w:r>
      </w:ins>
    </w:p>
    <w:p w14:paraId="2C7D3ABF" w14:textId="0E34F0B3" w:rsidR="00EA34C0" w:rsidRPr="000A71B8" w:rsidRDefault="00EA34C0">
      <w:pPr>
        <w:pStyle w:val="Heading3"/>
        <w:rPr>
          <w:ins w:id="486" w:author="Michele Hart" w:date="2016-09-02T22:48:00Z"/>
          <w:sz w:val="32"/>
        </w:rPr>
        <w:pPrChange w:id="487" w:author="Michele Hart" w:date="2016-09-02T22:48:00Z">
          <w:pPr>
            <w:pStyle w:val="Heading2"/>
          </w:pPr>
        </w:pPrChange>
      </w:pPr>
      <w:bookmarkStart w:id="488" w:name="_Toc463088164"/>
      <w:bookmarkStart w:id="489" w:name="_Ref467618539"/>
      <w:ins w:id="490" w:author="Michele Hart" w:date="2016-09-02T22:48:00Z">
        <w:r w:rsidRPr="000A71B8">
          <w:t>Alignment</w:t>
        </w:r>
      </w:ins>
      <w:ins w:id="491" w:author="Michele Hart" w:date="2016-09-02T23:13:00Z">
        <w:r w:rsidR="00907EDC">
          <w:t>, order, and proximity</w:t>
        </w:r>
      </w:ins>
      <w:bookmarkEnd w:id="488"/>
      <w:bookmarkEnd w:id="489"/>
    </w:p>
    <w:p w14:paraId="62D8D4B5" w14:textId="4D39049D" w:rsidR="00B72B71" w:rsidRDefault="00B72B71" w:rsidP="00EA34C0">
      <w:pPr>
        <w:rPr>
          <w:ins w:id="492" w:author="Michele Hart" w:date="2016-09-02T23:55:00Z"/>
          <w:sz w:val="24"/>
        </w:rPr>
      </w:pPr>
      <w:ins w:id="493" w:author="Michele Hart" w:date="2016-09-02T23:37:00Z">
        <w:r>
          <w:rPr>
            <w:sz w:val="24"/>
          </w:rPr>
          <w:t xml:space="preserve">The layout of your report elements impacts comprehension and guides the </w:t>
        </w:r>
      </w:ins>
      <w:ins w:id="494" w:author="Michele Hart" w:date="2016-09-14T02:04:00Z">
        <w:r w:rsidR="00326F2C">
          <w:rPr>
            <w:sz w:val="24"/>
          </w:rPr>
          <w:t>reader</w:t>
        </w:r>
      </w:ins>
      <w:ins w:id="495" w:author="Michele Hart" w:date="2016-09-02T23:37:00Z">
        <w:r>
          <w:rPr>
            <w:sz w:val="24"/>
          </w:rPr>
          <w:t xml:space="preserve"> through the report page. </w:t>
        </w:r>
      </w:ins>
      <w:ins w:id="496" w:author="Michele Hart" w:date="2016-09-02T23:38:00Z">
        <w:r>
          <w:rPr>
            <w:sz w:val="24"/>
          </w:rPr>
          <w:t xml:space="preserve">How you place and position elements tells a story.  The story might be </w:t>
        </w:r>
      </w:ins>
      <w:ins w:id="497" w:author="Michele Hart" w:date="2016-09-02T23:39:00Z">
        <w:r>
          <w:rPr>
            <w:sz w:val="24"/>
          </w:rPr>
          <w:t>“start here and then look here” or “these 3 elements are related to each other.”</w:t>
        </w:r>
      </w:ins>
    </w:p>
    <w:p w14:paraId="4E0FDC23" w14:textId="4C66F1F8" w:rsidR="005B733E" w:rsidRDefault="005B733E">
      <w:pPr>
        <w:pStyle w:val="ListParagraph"/>
        <w:numPr>
          <w:ilvl w:val="0"/>
          <w:numId w:val="27"/>
        </w:numPr>
        <w:rPr>
          <w:moveTo w:id="498" w:author="Will Thompson" w:date="2016-09-20T14:27:00Z"/>
          <w:sz w:val="24"/>
        </w:rPr>
        <w:pPrChange w:id="499" w:author="Will Thompson" w:date="2016-09-20T14:27:00Z">
          <w:pPr/>
        </w:pPrChange>
      </w:pPr>
      <w:moveToRangeStart w:id="500" w:author="Will Thompson" w:date="2016-09-20T14:27:00Z" w:name="move462144990"/>
      <w:ins w:id="501" w:author="Will Thompson" w:date="2016-09-20T14:27:00Z">
        <w:r>
          <w:rPr>
            <w:sz w:val="24"/>
          </w:rPr>
          <w:t>In most cultures,</w:t>
        </w:r>
      </w:ins>
      <w:moveTo w:id="502" w:author="Will Thompson" w:date="2016-09-20T14:27:00Z">
        <w:del w:id="503" w:author="Will Thompson" w:date="2016-09-20T14:27:00Z">
          <w:r w:rsidRPr="00B72B71" w:rsidDel="005B733E">
            <w:rPr>
              <w:sz w:val="24"/>
              <w:rPrChange w:id="504" w:author="Michele Hart" w:date="2016-09-02T23:42:00Z">
                <w:rPr/>
              </w:rPrChange>
            </w:rPr>
            <w:delText>P</w:delText>
          </w:r>
        </w:del>
      </w:moveTo>
      <w:ins w:id="505" w:author="Will Thompson" w:date="2016-09-20T14:27:00Z">
        <w:r>
          <w:rPr>
            <w:sz w:val="24"/>
          </w:rPr>
          <w:t xml:space="preserve"> p</w:t>
        </w:r>
      </w:ins>
      <w:moveTo w:id="506" w:author="Will Thompson" w:date="2016-09-20T14:27:00Z">
        <w:r w:rsidRPr="00B72B71">
          <w:rPr>
            <w:sz w:val="24"/>
            <w:rPrChange w:id="507" w:author="Michele Hart" w:date="2016-09-02T23:42:00Z">
              <w:rPr/>
            </w:rPrChange>
          </w:rPr>
          <w:t>eople scan from left to</w:t>
        </w:r>
        <w:r>
          <w:rPr>
            <w:sz w:val="24"/>
          </w:rPr>
          <w:t xml:space="preserve"> </w:t>
        </w:r>
        <w:r w:rsidRPr="00B72B71">
          <w:rPr>
            <w:sz w:val="24"/>
            <w:rPrChange w:id="508" w:author="Michele Hart" w:date="2016-09-02T23:42:00Z">
              <w:rPr/>
            </w:rPrChange>
          </w:rPr>
          <w:t xml:space="preserve">right and top to bottom. Position the most important element in the top left corner of your report. </w:t>
        </w:r>
        <w:r>
          <w:rPr>
            <w:sz w:val="24"/>
          </w:rPr>
          <w:t>And organize the rest of the visuals in a way that leads to logical navigation and comprehension of the information.</w:t>
        </w:r>
      </w:moveTo>
    </w:p>
    <w:p w14:paraId="09150612" w14:textId="47B35C1B" w:rsidR="005B733E" w:rsidRDefault="005B733E">
      <w:pPr>
        <w:pStyle w:val="ListParagraph"/>
        <w:numPr>
          <w:ilvl w:val="0"/>
          <w:numId w:val="27"/>
        </w:numPr>
        <w:rPr>
          <w:moveTo w:id="509" w:author="Will Thompson" w:date="2016-09-20T14:27:00Z"/>
          <w:sz w:val="24"/>
        </w:rPr>
        <w:pPrChange w:id="510" w:author="Will Thompson" w:date="2016-09-20T14:27:00Z">
          <w:pPr/>
        </w:pPrChange>
      </w:pPr>
      <w:moveToRangeStart w:id="511" w:author="Will Thompson" w:date="2016-09-20T14:27:00Z" w:name="move462145003"/>
      <w:moveToRangeEnd w:id="500"/>
      <w:moveTo w:id="512" w:author="Will Thompson" w:date="2016-09-20T14:27:00Z">
        <w:r>
          <w:rPr>
            <w:sz w:val="24"/>
          </w:rPr>
          <w:t>Position elements that require the reader to make a choice to the left of the visualizations the choice will impact</w:t>
        </w:r>
      </w:moveTo>
      <w:ins w:id="513" w:author="Michele Hart" w:date="2016-11-22T22:48:00Z">
        <w:r w:rsidR="00107423">
          <w:rPr>
            <w:sz w:val="24"/>
          </w:rPr>
          <w:t>:</w:t>
        </w:r>
      </w:ins>
      <w:moveTo w:id="514" w:author="Will Thompson" w:date="2016-09-20T14:27:00Z">
        <w:del w:id="515" w:author="Michele Hart" w:date="2016-11-22T22:48:00Z">
          <w:r w:rsidDel="00107423">
            <w:rPr>
              <w:sz w:val="24"/>
            </w:rPr>
            <w:delText xml:space="preserve">. </w:delText>
          </w:r>
        </w:del>
        <w:r>
          <w:rPr>
            <w:sz w:val="24"/>
          </w:rPr>
          <w:t xml:space="preserve"> </w:t>
        </w:r>
      </w:moveTo>
      <w:ins w:id="516" w:author="Michele Hart" w:date="2016-11-22T22:48:00Z">
        <w:r w:rsidR="00107423">
          <w:rPr>
            <w:sz w:val="24"/>
          </w:rPr>
          <w:t>s</w:t>
        </w:r>
      </w:ins>
      <w:moveTo w:id="517" w:author="Will Thompson" w:date="2016-09-20T14:27:00Z">
        <w:del w:id="518" w:author="Michele Hart" w:date="2016-11-22T22:48:00Z">
          <w:r w:rsidDel="00107423">
            <w:rPr>
              <w:sz w:val="24"/>
            </w:rPr>
            <w:delText>S</w:delText>
          </w:r>
        </w:del>
        <w:r>
          <w:rPr>
            <w:sz w:val="24"/>
          </w:rPr>
          <w:t>licers, for example.</w:t>
        </w:r>
      </w:moveTo>
    </w:p>
    <w:moveToRangeEnd w:id="511"/>
    <w:p w14:paraId="6F755817" w14:textId="77777777" w:rsidR="005B733E" w:rsidRDefault="005B733E" w:rsidP="005B733E">
      <w:pPr>
        <w:pStyle w:val="ListParagraph"/>
        <w:numPr>
          <w:ilvl w:val="0"/>
          <w:numId w:val="27"/>
        </w:numPr>
        <w:rPr>
          <w:ins w:id="519" w:author="Will Thompson" w:date="2016-09-20T14:29:00Z"/>
          <w:sz w:val="24"/>
        </w:rPr>
      </w:pPr>
      <w:ins w:id="520" w:author="Will Thompson" w:date="2016-09-20T14:29:00Z">
        <w:r>
          <w:rPr>
            <w:sz w:val="24"/>
          </w:rPr>
          <w:t xml:space="preserve">Position related elements close to each other; proximity implies the elements are related. </w:t>
        </w:r>
      </w:ins>
    </w:p>
    <w:p w14:paraId="6D7C09C6" w14:textId="77777777" w:rsidR="005B733E" w:rsidRDefault="005B733E" w:rsidP="005B733E">
      <w:pPr>
        <w:pStyle w:val="ListParagraph"/>
        <w:numPr>
          <w:ilvl w:val="0"/>
          <w:numId w:val="27"/>
        </w:numPr>
        <w:rPr>
          <w:moveTo w:id="521" w:author="Will Thompson" w:date="2016-09-20T14:29:00Z"/>
          <w:sz w:val="24"/>
        </w:rPr>
      </w:pPr>
      <w:moveToRangeStart w:id="522" w:author="Will Thompson" w:date="2016-09-20T14:29:00Z" w:name="move462145086"/>
      <w:moveTo w:id="523" w:author="Will Thompson" w:date="2016-09-20T14:29:00Z">
        <w:r>
          <w:rPr>
            <w:sz w:val="24"/>
          </w:rPr>
          <w:t xml:space="preserve">Another way to convey relationships is to add a border or color background around related elements. Conversely, add a divider to distinguish between different sections of a report. </w:t>
        </w:r>
      </w:moveTo>
    </w:p>
    <w:moveToRangeEnd w:id="522"/>
    <w:p w14:paraId="53E90B0C" w14:textId="77777777" w:rsidR="005B733E" w:rsidRDefault="005B733E" w:rsidP="005B733E">
      <w:pPr>
        <w:pStyle w:val="ListParagraph"/>
        <w:numPr>
          <w:ilvl w:val="0"/>
          <w:numId w:val="27"/>
        </w:numPr>
        <w:rPr>
          <w:ins w:id="524" w:author="Will Thompson" w:date="2016-09-20T14:29:00Z"/>
          <w:sz w:val="24"/>
        </w:rPr>
      </w:pPr>
      <w:ins w:id="525" w:author="Will Thompson" w:date="2016-09-20T14:29:00Z">
        <w:r>
          <w:rPr>
            <w:sz w:val="24"/>
          </w:rPr>
          <w:t>Use white space to visually chunk sections of the report page.</w:t>
        </w:r>
      </w:ins>
    </w:p>
    <w:p w14:paraId="2D3BEDFB" w14:textId="382022D0" w:rsidR="002878BE" w:rsidRDefault="002878BE">
      <w:pPr>
        <w:pStyle w:val="ListParagraph"/>
        <w:numPr>
          <w:ilvl w:val="0"/>
          <w:numId w:val="27"/>
        </w:numPr>
        <w:rPr>
          <w:ins w:id="526" w:author="Michele Hart" w:date="2016-09-02T23:45:00Z"/>
          <w:sz w:val="24"/>
        </w:rPr>
        <w:pPrChange w:id="527" w:author="Michele Hart" w:date="2016-09-02T23:42:00Z">
          <w:pPr/>
        </w:pPrChange>
      </w:pPr>
      <w:ins w:id="528" w:author="Michele Hart" w:date="2016-09-02T23:45:00Z">
        <w:r>
          <w:rPr>
            <w:sz w:val="24"/>
          </w:rPr>
          <w:t xml:space="preserve">Fill the report page. If you find that you have a lot of extra white space, </w:t>
        </w:r>
        <w:r w:rsidR="00107423">
          <w:rPr>
            <w:sz w:val="24"/>
          </w:rPr>
          <w:t>make your visualizations larger</w:t>
        </w:r>
      </w:ins>
      <w:ins w:id="529" w:author="Michele Hart" w:date="2016-11-22T22:49:00Z">
        <w:r w:rsidR="00107423">
          <w:rPr>
            <w:sz w:val="24"/>
          </w:rPr>
          <w:t xml:space="preserve"> or make the canvas smaller.</w:t>
        </w:r>
      </w:ins>
    </w:p>
    <w:p w14:paraId="226C9B49" w14:textId="77777777" w:rsidR="005B733E" w:rsidRDefault="005B733E" w:rsidP="005B733E">
      <w:pPr>
        <w:pStyle w:val="ListParagraph"/>
        <w:numPr>
          <w:ilvl w:val="0"/>
          <w:numId w:val="27"/>
        </w:numPr>
        <w:rPr>
          <w:ins w:id="530" w:author="Will Thompson" w:date="2016-09-20T14:29:00Z"/>
          <w:sz w:val="24"/>
        </w:rPr>
      </w:pPr>
      <w:moveFromRangeStart w:id="531" w:author="Will Thompson" w:date="2016-09-20T14:27:00Z" w:name="move462144990"/>
      <w:ins w:id="532" w:author="Will Thompson" w:date="2016-09-20T14:29:00Z">
        <w:r>
          <w:rPr>
            <w:sz w:val="24"/>
          </w:rPr>
          <w:lastRenderedPageBreak/>
          <w:t>Be intentional with sizing your report elements. Don’t let space availability dictate the size of a visualization.</w:t>
        </w:r>
      </w:ins>
    </w:p>
    <w:p w14:paraId="01B70E89" w14:textId="77777777" w:rsidR="00B72B71" w:rsidDel="005B733E" w:rsidRDefault="00B72B71">
      <w:pPr>
        <w:pStyle w:val="ListParagraph"/>
        <w:numPr>
          <w:ilvl w:val="0"/>
          <w:numId w:val="27"/>
        </w:numPr>
        <w:rPr>
          <w:ins w:id="533" w:author="Michele Hart" w:date="2016-09-02T23:54:00Z"/>
          <w:moveFrom w:id="534" w:author="Will Thompson" w:date="2016-09-20T14:27:00Z"/>
          <w:sz w:val="24"/>
        </w:rPr>
        <w:pPrChange w:id="535" w:author="Michele Hart" w:date="2016-09-02T23:42:00Z">
          <w:pPr/>
        </w:pPrChange>
      </w:pPr>
      <w:moveFrom w:id="536" w:author="Will Thompson" w:date="2016-09-20T14:27:00Z">
        <w:ins w:id="537" w:author="Michele Hart" w:date="2016-09-02T23:40:00Z">
          <w:r w:rsidRPr="00B72B71" w:rsidDel="005B733E">
            <w:rPr>
              <w:sz w:val="24"/>
              <w:rPrChange w:id="538" w:author="Michele Hart" w:date="2016-09-02T23:42:00Z">
                <w:rPr/>
              </w:rPrChange>
            </w:rPr>
            <w:t>People scan from left to</w:t>
          </w:r>
        </w:ins>
        <w:ins w:id="539" w:author="Michele Hart" w:date="2016-09-14T01:58:00Z">
          <w:r w:rsidR="00171E39" w:rsidDel="005B733E">
            <w:rPr>
              <w:sz w:val="24"/>
            </w:rPr>
            <w:t xml:space="preserve"> </w:t>
          </w:r>
        </w:ins>
        <w:ins w:id="540" w:author="Michele Hart" w:date="2016-09-02T23:40:00Z">
          <w:r w:rsidRPr="00B72B71" w:rsidDel="005B733E">
            <w:rPr>
              <w:sz w:val="24"/>
              <w:rPrChange w:id="541" w:author="Michele Hart" w:date="2016-09-02T23:42:00Z">
                <w:rPr/>
              </w:rPrChange>
            </w:rPr>
            <w:t xml:space="preserve">right and top to bottom. Position the most important element in the top left corner of your report. </w:t>
          </w:r>
        </w:ins>
        <w:ins w:id="542" w:author="Michele Hart" w:date="2016-09-14T01:58:00Z">
          <w:r w:rsidR="00171E39" w:rsidDel="005B733E">
            <w:rPr>
              <w:sz w:val="24"/>
            </w:rPr>
            <w:t>And organize the rest of the visuals in a way that leads to logical navigation and comprehension of the information.</w:t>
          </w:r>
        </w:ins>
      </w:moveFrom>
    </w:p>
    <w:p w14:paraId="41BC900E" w14:textId="77777777" w:rsidR="00DC45A4" w:rsidDel="005B733E" w:rsidRDefault="00171E39">
      <w:pPr>
        <w:pStyle w:val="ListParagraph"/>
        <w:numPr>
          <w:ilvl w:val="0"/>
          <w:numId w:val="27"/>
        </w:numPr>
        <w:rPr>
          <w:ins w:id="543" w:author="Michele Hart" w:date="2016-09-02T23:42:00Z"/>
          <w:moveFrom w:id="544" w:author="Will Thompson" w:date="2016-09-20T14:27:00Z"/>
          <w:sz w:val="24"/>
        </w:rPr>
        <w:pPrChange w:id="545" w:author="Michele Hart" w:date="2016-09-02T23:42:00Z">
          <w:pPr/>
        </w:pPrChange>
      </w:pPr>
      <w:moveFromRangeStart w:id="546" w:author="Will Thompson" w:date="2016-09-20T14:27:00Z" w:name="move462145003"/>
      <w:moveFromRangeEnd w:id="531"/>
      <w:moveFrom w:id="547" w:author="Will Thompson" w:date="2016-09-20T14:27:00Z">
        <w:ins w:id="548" w:author="Michele Hart" w:date="2016-09-14T01:59:00Z">
          <w:r w:rsidDel="005B733E">
            <w:rPr>
              <w:sz w:val="24"/>
            </w:rPr>
            <w:t>Position e</w:t>
          </w:r>
        </w:ins>
        <w:ins w:id="549" w:author="Michele Hart" w:date="2016-09-02T23:54:00Z">
          <w:r w:rsidR="00DC45A4" w:rsidDel="005B733E">
            <w:rPr>
              <w:sz w:val="24"/>
            </w:rPr>
            <w:t xml:space="preserve">lements </w:t>
          </w:r>
        </w:ins>
        <w:ins w:id="550" w:author="Michele Hart" w:date="2016-09-14T01:59:00Z">
          <w:r w:rsidDel="005B733E">
            <w:rPr>
              <w:sz w:val="24"/>
            </w:rPr>
            <w:t>that require the</w:t>
          </w:r>
        </w:ins>
        <w:ins w:id="551" w:author="Michele Hart" w:date="2016-09-02T23:54:00Z">
          <w:r w:rsidR="00DC45A4" w:rsidDel="005B733E">
            <w:rPr>
              <w:sz w:val="24"/>
            </w:rPr>
            <w:t xml:space="preserve"> </w:t>
          </w:r>
        </w:ins>
        <w:ins w:id="552" w:author="Michele Hart" w:date="2016-09-14T02:05:00Z">
          <w:r w:rsidR="00326F2C" w:rsidDel="005B733E">
            <w:rPr>
              <w:sz w:val="24"/>
            </w:rPr>
            <w:t>reader</w:t>
          </w:r>
        </w:ins>
        <w:ins w:id="553" w:author="Michele Hart" w:date="2016-09-02T23:54:00Z">
          <w:r w:rsidR="00DC45A4" w:rsidDel="005B733E">
            <w:rPr>
              <w:sz w:val="24"/>
            </w:rPr>
            <w:t xml:space="preserve"> to make a choice to the left of the visualizations the choice will impact.  Slicers, for example.</w:t>
          </w:r>
        </w:ins>
      </w:moveFrom>
    </w:p>
    <w:moveFromRangeEnd w:id="546"/>
    <w:p w14:paraId="11F9BCA3" w14:textId="380F3B25" w:rsidR="002878BE" w:rsidDel="005B733E" w:rsidRDefault="002878BE">
      <w:pPr>
        <w:pStyle w:val="ListParagraph"/>
        <w:numPr>
          <w:ilvl w:val="0"/>
          <w:numId w:val="27"/>
        </w:numPr>
        <w:rPr>
          <w:ins w:id="554" w:author="Michele Hart" w:date="2016-09-02T23:46:00Z"/>
          <w:del w:id="555" w:author="Will Thompson" w:date="2016-09-20T14:29:00Z"/>
          <w:sz w:val="24"/>
        </w:rPr>
        <w:pPrChange w:id="556" w:author="Michele Hart" w:date="2016-09-02T23:42:00Z">
          <w:pPr/>
        </w:pPrChange>
      </w:pPr>
      <w:ins w:id="557" w:author="Michele Hart" w:date="2016-09-02T23:42:00Z">
        <w:del w:id="558" w:author="Will Thompson" w:date="2016-09-20T14:29:00Z">
          <w:r w:rsidDel="005B733E">
            <w:rPr>
              <w:sz w:val="24"/>
            </w:rPr>
            <w:delText xml:space="preserve">Position related elements close to each other; proximity implies the elements are related. </w:delText>
          </w:r>
        </w:del>
      </w:ins>
    </w:p>
    <w:p w14:paraId="09A9E118" w14:textId="1EE115C3" w:rsidR="002878BE" w:rsidDel="005B733E" w:rsidRDefault="002878BE">
      <w:pPr>
        <w:pStyle w:val="ListParagraph"/>
        <w:numPr>
          <w:ilvl w:val="0"/>
          <w:numId w:val="27"/>
        </w:numPr>
        <w:rPr>
          <w:ins w:id="559" w:author="Michele Hart" w:date="2016-09-02T23:42:00Z"/>
          <w:moveFrom w:id="560" w:author="Will Thompson" w:date="2016-09-20T14:29:00Z"/>
          <w:sz w:val="24"/>
        </w:rPr>
        <w:pPrChange w:id="561" w:author="Michele Hart" w:date="2016-09-02T23:42:00Z">
          <w:pPr/>
        </w:pPrChange>
      </w:pPr>
      <w:moveFromRangeStart w:id="562" w:author="Will Thompson" w:date="2016-09-20T14:29:00Z" w:name="move462145086"/>
      <w:moveFrom w:id="563" w:author="Will Thompson" w:date="2016-09-20T14:29:00Z">
        <w:ins w:id="564" w:author="Michele Hart" w:date="2016-09-02T23:46:00Z">
          <w:r w:rsidDel="005B733E">
            <w:rPr>
              <w:sz w:val="24"/>
            </w:rPr>
            <w:t xml:space="preserve">Another way to convey relationships is to add a border </w:t>
          </w:r>
        </w:ins>
        <w:ins w:id="565" w:author="Michele Hart" w:date="2016-09-17T18:18:00Z">
          <w:r w:rsidR="008D12DC" w:rsidDel="005B733E">
            <w:rPr>
              <w:sz w:val="24"/>
            </w:rPr>
            <w:t xml:space="preserve">or color background </w:t>
          </w:r>
        </w:ins>
        <w:ins w:id="566" w:author="Michele Hart" w:date="2016-09-02T23:46:00Z">
          <w:r w:rsidDel="005B733E">
            <w:rPr>
              <w:sz w:val="24"/>
            </w:rPr>
            <w:t>around related elements</w:t>
          </w:r>
        </w:ins>
        <w:ins w:id="567" w:author="Michele Hart" w:date="2016-09-14T02:00:00Z">
          <w:r w:rsidR="00171E39" w:rsidDel="005B733E">
            <w:rPr>
              <w:sz w:val="24"/>
            </w:rPr>
            <w:t xml:space="preserve">. Conversely, </w:t>
          </w:r>
        </w:ins>
        <w:ins w:id="568" w:author="Michele Hart" w:date="2016-09-02T23:46:00Z">
          <w:r w:rsidDel="005B733E">
            <w:rPr>
              <w:sz w:val="24"/>
            </w:rPr>
            <w:t xml:space="preserve">add a divider to distinguish between different sections of a report. </w:t>
          </w:r>
        </w:ins>
      </w:moveFrom>
    </w:p>
    <w:moveFromRangeEnd w:id="562"/>
    <w:p w14:paraId="571C1AA0" w14:textId="4693B918" w:rsidR="00B72B71" w:rsidDel="005B733E" w:rsidRDefault="002878BE">
      <w:pPr>
        <w:pStyle w:val="ListParagraph"/>
        <w:numPr>
          <w:ilvl w:val="0"/>
          <w:numId w:val="27"/>
        </w:numPr>
        <w:rPr>
          <w:ins w:id="569" w:author="Michele Hart" w:date="2016-09-02T23:44:00Z"/>
          <w:del w:id="570" w:author="Will Thompson" w:date="2016-09-20T14:29:00Z"/>
          <w:sz w:val="24"/>
        </w:rPr>
        <w:pPrChange w:id="571" w:author="Michele Hart" w:date="2016-09-02T23:42:00Z">
          <w:pPr/>
        </w:pPrChange>
      </w:pPr>
      <w:ins w:id="572" w:author="Michele Hart" w:date="2016-09-02T23:46:00Z">
        <w:del w:id="573" w:author="Will Thompson" w:date="2016-09-20T14:29:00Z">
          <w:r w:rsidDel="005B733E">
            <w:rPr>
              <w:sz w:val="24"/>
            </w:rPr>
            <w:delText>U</w:delText>
          </w:r>
        </w:del>
      </w:ins>
      <w:ins w:id="574" w:author="Michele Hart" w:date="2016-09-02T23:42:00Z">
        <w:del w:id="575" w:author="Will Thompson" w:date="2016-09-20T14:29:00Z">
          <w:r w:rsidDel="005B733E">
            <w:rPr>
              <w:sz w:val="24"/>
            </w:rPr>
            <w:delText xml:space="preserve">se white space to </w:delText>
          </w:r>
        </w:del>
      </w:ins>
      <w:ins w:id="576" w:author="Michele Hart" w:date="2016-09-02T23:43:00Z">
        <w:del w:id="577" w:author="Will Thompson" w:date="2016-09-20T14:29:00Z">
          <w:r w:rsidDel="005B733E">
            <w:rPr>
              <w:sz w:val="24"/>
            </w:rPr>
            <w:delText>visually</w:delText>
          </w:r>
        </w:del>
      </w:ins>
      <w:ins w:id="578" w:author="Michele Hart" w:date="2016-09-02T23:42:00Z">
        <w:del w:id="579" w:author="Will Thompson" w:date="2016-09-20T14:29:00Z">
          <w:r w:rsidR="00171E39" w:rsidDel="005B733E">
            <w:rPr>
              <w:sz w:val="24"/>
            </w:rPr>
            <w:delText xml:space="preserve"> chunk</w:delText>
          </w:r>
          <w:r w:rsidDel="005B733E">
            <w:rPr>
              <w:sz w:val="24"/>
            </w:rPr>
            <w:delText xml:space="preserve"> </w:delText>
          </w:r>
        </w:del>
      </w:ins>
      <w:ins w:id="580" w:author="Michele Hart" w:date="2016-09-02T23:43:00Z">
        <w:del w:id="581" w:author="Will Thompson" w:date="2016-09-20T14:29:00Z">
          <w:r w:rsidDel="005B733E">
            <w:rPr>
              <w:sz w:val="24"/>
            </w:rPr>
            <w:delText xml:space="preserve">sections </w:delText>
          </w:r>
        </w:del>
      </w:ins>
      <w:ins w:id="582" w:author="Michele Hart" w:date="2016-09-02T23:42:00Z">
        <w:del w:id="583" w:author="Will Thompson" w:date="2016-09-20T14:29:00Z">
          <w:r w:rsidDel="005B733E">
            <w:rPr>
              <w:sz w:val="24"/>
            </w:rPr>
            <w:delText>of the report</w:delText>
          </w:r>
        </w:del>
      </w:ins>
      <w:ins w:id="584" w:author="Michele Hart" w:date="2016-09-02T23:43:00Z">
        <w:del w:id="585" w:author="Will Thompson" w:date="2016-09-20T14:29:00Z">
          <w:r w:rsidDel="005B733E">
            <w:rPr>
              <w:sz w:val="24"/>
            </w:rPr>
            <w:delText xml:space="preserve"> page</w:delText>
          </w:r>
        </w:del>
      </w:ins>
      <w:ins w:id="586" w:author="Michele Hart" w:date="2016-09-02T23:42:00Z">
        <w:del w:id="587" w:author="Will Thompson" w:date="2016-09-20T14:29:00Z">
          <w:r w:rsidDel="005B733E">
            <w:rPr>
              <w:sz w:val="24"/>
            </w:rPr>
            <w:delText>.</w:delText>
          </w:r>
        </w:del>
      </w:ins>
    </w:p>
    <w:p w14:paraId="4793256F" w14:textId="7C62C990" w:rsidR="002878BE" w:rsidRDefault="002878BE">
      <w:pPr>
        <w:pStyle w:val="ListParagraph"/>
        <w:numPr>
          <w:ilvl w:val="0"/>
          <w:numId w:val="27"/>
        </w:numPr>
        <w:rPr>
          <w:ins w:id="588" w:author="Michele Hart" w:date="2016-09-03T00:00:00Z"/>
          <w:sz w:val="24"/>
        </w:rPr>
        <w:pPrChange w:id="589" w:author="Michele Hart" w:date="2016-09-02T23:42:00Z">
          <w:pPr/>
        </w:pPrChange>
      </w:pPr>
      <w:ins w:id="590" w:author="Michele Hart" w:date="2016-09-02T23:48:00Z">
        <w:r>
          <w:rPr>
            <w:sz w:val="24"/>
          </w:rPr>
          <w:t>Make important elements larger than the others or add a visual element like an arrow to draw attention.</w:t>
        </w:r>
      </w:ins>
    </w:p>
    <w:p w14:paraId="46D57CE6" w14:textId="7F093037" w:rsidR="00DC45A4" w:rsidDel="005B733E" w:rsidRDefault="00DC45A4">
      <w:pPr>
        <w:pStyle w:val="ListParagraph"/>
        <w:numPr>
          <w:ilvl w:val="0"/>
          <w:numId w:val="27"/>
        </w:numPr>
        <w:rPr>
          <w:ins w:id="591" w:author="Michele Hart" w:date="2016-09-02T23:48:00Z"/>
          <w:del w:id="592" w:author="Will Thompson" w:date="2016-09-20T14:29:00Z"/>
          <w:sz w:val="24"/>
        </w:rPr>
        <w:pPrChange w:id="593" w:author="Michele Hart" w:date="2016-09-02T23:42:00Z">
          <w:pPr/>
        </w:pPrChange>
      </w:pPr>
      <w:ins w:id="594" w:author="Michele Hart" w:date="2016-09-03T00:00:00Z">
        <w:del w:id="595" w:author="Will Thompson" w:date="2016-09-20T14:29:00Z">
          <w:r w:rsidDel="005B733E">
            <w:rPr>
              <w:sz w:val="24"/>
            </w:rPr>
            <w:delText>Be intentional with sizing your report elements. Don’t let space availability dictate the size of a visualization.</w:delText>
          </w:r>
        </w:del>
      </w:ins>
    </w:p>
    <w:p w14:paraId="56BFF616" w14:textId="76492FF7" w:rsidR="002878BE" w:rsidRPr="00B72B71" w:rsidRDefault="002878BE">
      <w:pPr>
        <w:pStyle w:val="ListParagraph"/>
        <w:numPr>
          <w:ilvl w:val="0"/>
          <w:numId w:val="27"/>
        </w:numPr>
        <w:rPr>
          <w:ins w:id="596" w:author="Michele Hart" w:date="2016-09-02T22:48:00Z"/>
          <w:sz w:val="24"/>
          <w:rPrChange w:id="597" w:author="Michele Hart" w:date="2016-09-02T23:42:00Z">
            <w:rPr>
              <w:ins w:id="598" w:author="Michele Hart" w:date="2016-09-02T22:48:00Z"/>
            </w:rPr>
          </w:rPrChange>
        </w:rPr>
        <w:pPrChange w:id="599" w:author="Michele Hart" w:date="2016-09-02T23:42:00Z">
          <w:pPr/>
        </w:pPrChange>
      </w:pPr>
      <w:ins w:id="600" w:author="Michele Hart" w:date="2016-09-02T23:51:00Z">
        <w:r>
          <w:rPr>
            <w:sz w:val="24"/>
          </w:rPr>
          <w:t>Align the elements on</w:t>
        </w:r>
      </w:ins>
      <w:ins w:id="601" w:author="Michele Hart" w:date="2016-09-02T23:50:00Z">
        <w:r>
          <w:rPr>
            <w:sz w:val="24"/>
          </w:rPr>
          <w:t xml:space="preserve"> the report page, either symmetrically or intentionally </w:t>
        </w:r>
        <w:commentRangeStart w:id="602"/>
        <w:r>
          <w:rPr>
            <w:sz w:val="24"/>
          </w:rPr>
          <w:t>asymmetrically</w:t>
        </w:r>
      </w:ins>
      <w:commentRangeEnd w:id="602"/>
      <w:r w:rsidR="005B733E">
        <w:rPr>
          <w:rStyle w:val="CommentReference"/>
        </w:rPr>
        <w:commentReference w:id="602"/>
      </w:r>
      <w:ins w:id="603" w:author="Michele Hart" w:date="2016-09-02T23:50:00Z">
        <w:r>
          <w:rPr>
            <w:sz w:val="24"/>
          </w:rPr>
          <w:t>.</w:t>
        </w:r>
      </w:ins>
    </w:p>
    <w:p w14:paraId="11E4E1EA" w14:textId="77777777" w:rsidR="002878BE" w:rsidRDefault="002878BE" w:rsidP="00EA34C0">
      <w:pPr>
        <w:rPr>
          <w:ins w:id="604" w:author="Michele Hart" w:date="2016-09-02T23:51:00Z"/>
          <w:sz w:val="24"/>
        </w:rPr>
      </w:pPr>
      <w:ins w:id="605" w:author="Michele Hart" w:date="2016-09-02T23:51:00Z">
        <w:r>
          <w:rPr>
            <w:sz w:val="24"/>
          </w:rPr>
          <w:t>Let’s take a closer look at alignment.</w:t>
        </w:r>
      </w:ins>
    </w:p>
    <w:p w14:paraId="7B8AFF60" w14:textId="7C95E702" w:rsidR="002878BE" w:rsidRDefault="002878BE">
      <w:pPr>
        <w:pStyle w:val="Heading3"/>
        <w:rPr>
          <w:ins w:id="606" w:author="Michele Hart" w:date="2016-09-02T23:52:00Z"/>
        </w:rPr>
        <w:pPrChange w:id="607" w:author="Michele Hart" w:date="2016-09-02T23:52:00Z">
          <w:pPr/>
        </w:pPrChange>
      </w:pPr>
      <w:bookmarkStart w:id="608" w:name="_Toc463088165"/>
      <w:ins w:id="609" w:author="Michele Hart" w:date="2016-09-02T23:52:00Z">
        <w:r>
          <w:t>Alignment</w:t>
        </w:r>
        <w:bookmarkEnd w:id="608"/>
      </w:ins>
    </w:p>
    <w:p w14:paraId="489A493E" w14:textId="68F6FB88" w:rsidR="00EA34C0" w:rsidRDefault="00EA34C0" w:rsidP="00EA34C0">
      <w:pPr>
        <w:rPr>
          <w:ins w:id="610" w:author="Michele Hart" w:date="2016-09-02T22:48:00Z"/>
          <w:sz w:val="24"/>
        </w:rPr>
      </w:pPr>
      <w:ins w:id="611" w:author="Michele Hart" w:date="2016-09-02T22:48:00Z">
        <w:r>
          <w:rPr>
            <w:sz w:val="24"/>
          </w:rPr>
          <w:t xml:space="preserve">Alignment doesn’t mean that that the different components need to be the same size or that you must have the same number of components on each row of the report. </w:t>
        </w:r>
      </w:ins>
      <w:ins w:id="612" w:author="Michele Hart" w:date="2016-09-02T23:43:00Z">
        <w:r w:rsidR="002878BE">
          <w:rPr>
            <w:sz w:val="24"/>
          </w:rPr>
          <w:t>It just means that there is a structure to t</w:t>
        </w:r>
        <w:r w:rsidR="00DC45A4">
          <w:rPr>
            <w:sz w:val="24"/>
          </w:rPr>
          <w:t>he page that aids in navigation and readability.</w:t>
        </w:r>
      </w:ins>
    </w:p>
    <w:p w14:paraId="61F8B1C1" w14:textId="21629D5D" w:rsidR="00EA34C0" w:rsidRDefault="00EA34C0" w:rsidP="00EA34C0">
      <w:pPr>
        <w:rPr>
          <w:ins w:id="613" w:author="Michele Hart" w:date="2016-09-02T22:48:00Z"/>
          <w:sz w:val="24"/>
        </w:rPr>
      </w:pPr>
      <w:ins w:id="614" w:author="Michele Hart" w:date="2016-09-02T22:48:00Z">
        <w:r>
          <w:rPr>
            <w:sz w:val="24"/>
          </w:rPr>
          <w:t xml:space="preserve">We can see in </w:t>
        </w:r>
      </w:ins>
      <w:ins w:id="615" w:author="Michele Hart" w:date="2016-09-18T17:14:00Z">
        <w:r w:rsidR="00D63F2D">
          <w:rPr>
            <w:sz w:val="24"/>
          </w:rPr>
          <w:t>our updated report</w:t>
        </w:r>
      </w:ins>
      <w:ins w:id="616" w:author="Michele Hart" w:date="2016-09-02T22:48:00Z">
        <w:r>
          <w:rPr>
            <w:sz w:val="24"/>
          </w:rPr>
          <w:t xml:space="preserve"> below that the report components are </w:t>
        </w:r>
      </w:ins>
      <w:ins w:id="617" w:author="Michele Hart" w:date="2016-09-18T17:03:00Z">
        <w:r w:rsidR="00030A31">
          <w:rPr>
            <w:sz w:val="24"/>
          </w:rPr>
          <w:t xml:space="preserve">now </w:t>
        </w:r>
      </w:ins>
      <w:ins w:id="618" w:author="Michele Hart" w:date="2016-09-02T22:48:00Z">
        <w:r>
          <w:rPr>
            <w:sz w:val="24"/>
          </w:rPr>
          <w:t>aligned on the left and right edges and each report row is aligned horizontally and vertically as well</w:t>
        </w:r>
      </w:ins>
      <w:ins w:id="619" w:author="Michele Hart" w:date="2016-09-18T23:34:00Z">
        <w:r w:rsidR="00384545">
          <w:rPr>
            <w:sz w:val="24"/>
          </w:rPr>
          <w:t>. Our slicers are to the left of the visuals they impact.</w:t>
        </w:r>
      </w:ins>
    </w:p>
    <w:p w14:paraId="1CC817FA" w14:textId="1022E8D0" w:rsidR="00EA34C0" w:rsidRDefault="00EA34C0" w:rsidP="00EA34C0">
      <w:pPr>
        <w:rPr>
          <w:ins w:id="620" w:author="Michele Hart" w:date="2016-09-02T22:48:00Z"/>
          <w:sz w:val="24"/>
        </w:rPr>
      </w:pPr>
    </w:p>
    <w:p w14:paraId="434C83A6" w14:textId="5BD500A1" w:rsidR="00EA34C0" w:rsidRDefault="0021043C" w:rsidP="00EA34C0">
      <w:pPr>
        <w:rPr>
          <w:ins w:id="621" w:author="Michele Hart" w:date="2016-09-18T17:10:00Z"/>
          <w:sz w:val="24"/>
        </w:rPr>
      </w:pPr>
      <w:ins w:id="622" w:author="Michele Hart" w:date="2016-09-18T17:59:00Z">
        <w:r>
          <w:rPr>
            <w:noProof/>
            <w:sz w:val="24"/>
          </w:rPr>
          <w:drawing>
            <wp:inline distT="0" distB="0" distL="0" distR="0" wp14:anchorId="158606B2" wp14:editId="38DDB9F8">
              <wp:extent cx="5471528" cy="3195412"/>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ower-bi-example2.png"/>
                      <pic:cNvPicPr/>
                    </pic:nvPicPr>
                    <pic:blipFill>
                      <a:blip r:embed="rId12">
                        <a:extLst>
                          <a:ext uri="{28A0092B-C50C-407E-A947-70E740481C1C}">
                            <a14:useLocalDpi xmlns:a14="http://schemas.microsoft.com/office/drawing/2010/main" val="0"/>
                          </a:ext>
                        </a:extLst>
                      </a:blip>
                      <a:stretch>
                        <a:fillRect/>
                      </a:stretch>
                    </pic:blipFill>
                    <pic:spPr>
                      <a:xfrm>
                        <a:off x="0" y="0"/>
                        <a:ext cx="5471528" cy="3195412"/>
                      </a:xfrm>
                      <a:prstGeom prst="rect">
                        <a:avLst/>
                      </a:prstGeom>
                    </pic:spPr>
                  </pic:pic>
                </a:graphicData>
              </a:graphic>
            </wp:inline>
          </w:drawing>
        </w:r>
      </w:ins>
    </w:p>
    <w:p w14:paraId="080E37DE" w14:textId="3D3073FA" w:rsidR="00D63F2D" w:rsidRDefault="00D63F2D">
      <w:pPr>
        <w:pStyle w:val="Figure"/>
        <w:rPr>
          <w:ins w:id="623" w:author="Michele Hart" w:date="2016-09-18T17:12:00Z"/>
        </w:rPr>
        <w:pPrChange w:id="624" w:author="Michele Hart" w:date="2016-09-18T17:12:00Z">
          <w:pPr/>
        </w:pPrChange>
      </w:pPr>
      <w:bookmarkStart w:id="625" w:name="_Ref467618393"/>
      <w:ins w:id="626" w:author="Michele Hart" w:date="2016-09-18T17:13:00Z">
        <w:r>
          <w:t>Our bad example updated with layout edits</w:t>
        </w:r>
        <w:bookmarkEnd w:id="625"/>
        <w:r>
          <w:t xml:space="preserve"> </w:t>
        </w:r>
      </w:ins>
    </w:p>
    <w:p w14:paraId="20F937F4" w14:textId="12DB746D" w:rsidR="00EA34C0" w:rsidRDefault="00EA34C0" w:rsidP="00EA34C0">
      <w:pPr>
        <w:rPr>
          <w:ins w:id="627" w:author="Michele Hart" w:date="2016-09-02T22:48:00Z"/>
          <w:sz w:val="24"/>
        </w:rPr>
      </w:pPr>
      <w:ins w:id="628" w:author="Michele Hart" w:date="2016-09-02T22:48:00Z">
        <w:r>
          <w:rPr>
            <w:sz w:val="24"/>
          </w:rPr>
          <w:t xml:space="preserve">Power BI includes tools to help you align your visuals. </w:t>
        </w:r>
      </w:ins>
      <w:ins w:id="629" w:author="Michele Hart" w:date="2016-09-02T23:28:00Z">
        <w:r w:rsidR="00BE69AC">
          <w:rPr>
            <w:sz w:val="24"/>
          </w:rPr>
          <w:t>In Power BI Desktop, w</w:t>
        </w:r>
      </w:ins>
      <w:ins w:id="630" w:author="Michele Hart" w:date="2016-09-02T22:48:00Z">
        <w:r>
          <w:rPr>
            <w:sz w:val="24"/>
          </w:rPr>
          <w:t xml:space="preserve">ith multiple visuals selected you can use the </w:t>
        </w:r>
        <w:r w:rsidRPr="000A71B8">
          <w:rPr>
            <w:b/>
            <w:sz w:val="24"/>
          </w:rPr>
          <w:t>Align and Distribute</w:t>
        </w:r>
        <w:r>
          <w:rPr>
            <w:sz w:val="24"/>
          </w:rPr>
          <w:t xml:space="preserve"> options on the </w:t>
        </w:r>
        <w:r w:rsidRPr="000A71B8">
          <w:rPr>
            <w:b/>
            <w:sz w:val="24"/>
          </w:rPr>
          <w:t>Visuals</w:t>
        </w:r>
        <w:r>
          <w:rPr>
            <w:sz w:val="24"/>
          </w:rPr>
          <w:t xml:space="preserve"> ribbon tab to match up the position of visuals.</w:t>
        </w:r>
      </w:ins>
    </w:p>
    <w:p w14:paraId="13E451A0" w14:textId="77777777" w:rsidR="00EA34C0" w:rsidRPr="00ED5751" w:rsidRDefault="00EA34C0" w:rsidP="00EA34C0">
      <w:pPr>
        <w:rPr>
          <w:ins w:id="631" w:author="Michele Hart" w:date="2016-09-02T22:48:00Z"/>
          <w:sz w:val="24"/>
        </w:rPr>
      </w:pPr>
      <w:ins w:id="632" w:author="Michele Hart" w:date="2016-09-02T22:48:00Z">
        <w:r>
          <w:rPr>
            <w:sz w:val="24"/>
          </w:rPr>
          <w:lastRenderedPageBreak/>
          <w:t xml:space="preserve"> </w:t>
        </w:r>
        <w:r>
          <w:rPr>
            <w:noProof/>
          </w:rPr>
          <w:drawing>
            <wp:inline distT="0" distB="0" distL="0" distR="0" wp14:anchorId="171F6E77" wp14:editId="2BDD884D">
              <wp:extent cx="2181225" cy="25431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1225" cy="2543175"/>
                      </a:xfrm>
                      <a:prstGeom prst="rect">
                        <a:avLst/>
                      </a:prstGeom>
                    </pic:spPr>
                  </pic:pic>
                </a:graphicData>
              </a:graphic>
            </wp:inline>
          </w:drawing>
        </w:r>
      </w:ins>
    </w:p>
    <w:p w14:paraId="391C33A1" w14:textId="2033013B" w:rsidR="00EA34C0" w:rsidRDefault="005543E6" w:rsidP="00EA34C0">
      <w:pPr>
        <w:rPr>
          <w:ins w:id="633" w:author="Michele Hart" w:date="2016-09-02T22:48:00Z"/>
          <w:sz w:val="24"/>
        </w:rPr>
      </w:pPr>
      <w:ins w:id="634" w:author="Michele Hart" w:date="2016-09-02T23:32:00Z">
        <w:r>
          <w:rPr>
            <w:sz w:val="24"/>
          </w:rPr>
          <w:t>In Power BI online and Power BI Desktop, y</w:t>
        </w:r>
      </w:ins>
      <w:ins w:id="635" w:author="Michele Hart" w:date="2016-09-02T22:48:00Z">
        <w:r w:rsidR="00EA34C0">
          <w:rPr>
            <w:sz w:val="24"/>
          </w:rPr>
          <w:t xml:space="preserve">ou also have precise control over the size and position of visuals through the </w:t>
        </w:r>
        <w:r w:rsidR="00EA34C0" w:rsidRPr="000A71B8">
          <w:rPr>
            <w:b/>
            <w:sz w:val="24"/>
          </w:rPr>
          <w:t>General</w:t>
        </w:r>
        <w:r w:rsidR="00EA34C0">
          <w:rPr>
            <w:sz w:val="24"/>
          </w:rPr>
          <w:t xml:space="preserve"> tab on the formatting pane for all visuals:</w:t>
        </w:r>
      </w:ins>
    </w:p>
    <w:p w14:paraId="09F56C6D" w14:textId="2DE7B2AE" w:rsidR="00EA34C0" w:rsidRDefault="00030A31" w:rsidP="00EA34C0">
      <w:pPr>
        <w:rPr>
          <w:ins w:id="636" w:author="Michele Hart" w:date="2016-09-18T17:06:00Z"/>
          <w:sz w:val="24"/>
        </w:rPr>
      </w:pPr>
      <w:ins w:id="637" w:author="Michele Hart" w:date="2016-09-18T17:09:00Z">
        <w:r>
          <w:rPr>
            <w:noProof/>
            <w:sz w:val="24"/>
          </w:rPr>
          <w:drawing>
            <wp:inline distT="0" distB="0" distL="0" distR="0" wp14:anchorId="2CBE910F" wp14:editId="2FC646A2">
              <wp:extent cx="2076190" cy="3561905"/>
              <wp:effectExtent l="0" t="0" r="635"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ower-bi-align-vizs.png"/>
                      <pic:cNvPicPr/>
                    </pic:nvPicPr>
                    <pic:blipFill>
                      <a:blip r:embed="rId14">
                        <a:extLst>
                          <a:ext uri="{28A0092B-C50C-407E-A947-70E740481C1C}">
                            <a14:useLocalDpi xmlns:a14="http://schemas.microsoft.com/office/drawing/2010/main" val="0"/>
                          </a:ext>
                        </a:extLst>
                      </a:blip>
                      <a:stretch>
                        <a:fillRect/>
                      </a:stretch>
                    </pic:blipFill>
                    <pic:spPr>
                      <a:xfrm>
                        <a:off x="0" y="0"/>
                        <a:ext cx="2076190" cy="3561905"/>
                      </a:xfrm>
                      <a:prstGeom prst="rect">
                        <a:avLst/>
                      </a:prstGeom>
                    </pic:spPr>
                  </pic:pic>
                </a:graphicData>
              </a:graphic>
            </wp:inline>
          </w:drawing>
        </w:r>
      </w:ins>
    </w:p>
    <w:p w14:paraId="2B4B4BB6" w14:textId="5376EC41" w:rsidR="00030A31" w:rsidRDefault="00030A31" w:rsidP="00EA34C0">
      <w:pPr>
        <w:rPr>
          <w:ins w:id="638" w:author="Michele Hart" w:date="2016-09-02T22:48:00Z"/>
          <w:sz w:val="24"/>
        </w:rPr>
      </w:pPr>
      <w:ins w:id="639" w:author="Michele Hart" w:date="2016-09-18T17:07:00Z">
        <w:r>
          <w:rPr>
            <w:sz w:val="24"/>
          </w:rPr>
          <w:t xml:space="preserve">In our </w:t>
        </w:r>
      </w:ins>
      <w:ins w:id="640" w:author="Michele Hart" w:date="2016-09-18T17:15:00Z">
        <w:r w:rsidR="00D63F2D">
          <w:rPr>
            <w:sz w:val="24"/>
          </w:rPr>
          <w:t>example</w:t>
        </w:r>
      </w:ins>
      <w:ins w:id="641" w:author="Michele Hart" w:date="2016-09-18T17:07:00Z">
        <w:r>
          <w:rPr>
            <w:sz w:val="24"/>
          </w:rPr>
          <w:t xml:space="preserve"> report page</w:t>
        </w:r>
      </w:ins>
      <w:ins w:id="642" w:author="Michele Hart" w:date="2016-09-18T17:15:00Z">
        <w:r w:rsidR="00D63F2D">
          <w:rPr>
            <w:sz w:val="24"/>
          </w:rPr>
          <w:t xml:space="preserve"> (</w:t>
        </w:r>
      </w:ins>
      <w:ins w:id="643" w:author="Michele Hart" w:date="2016-11-22T22:51:00Z">
        <w:r w:rsidR="00392F0C">
          <w:rPr>
            <w:sz w:val="24"/>
          </w:rPr>
          <w:fldChar w:fldCharType="begin"/>
        </w:r>
        <w:r w:rsidR="00392F0C">
          <w:rPr>
            <w:sz w:val="24"/>
          </w:rPr>
          <w:instrText xml:space="preserve"> REF _Ref467618393 \r \h </w:instrText>
        </w:r>
        <w:r w:rsidR="00392F0C">
          <w:rPr>
            <w:sz w:val="24"/>
          </w:rPr>
        </w:r>
      </w:ins>
      <w:r w:rsidR="00392F0C">
        <w:rPr>
          <w:sz w:val="24"/>
        </w:rPr>
        <w:fldChar w:fldCharType="separate"/>
      </w:r>
      <w:ins w:id="644" w:author="Michele Hart" w:date="2016-11-22T22:51:00Z">
        <w:r w:rsidR="00392F0C">
          <w:rPr>
            <w:sz w:val="24"/>
          </w:rPr>
          <w:t>Figure 2:</w:t>
        </w:r>
        <w:r w:rsidR="00392F0C">
          <w:rPr>
            <w:sz w:val="24"/>
          </w:rPr>
          <w:fldChar w:fldCharType="end"/>
        </w:r>
      </w:ins>
      <w:ins w:id="645" w:author="Michele Hart" w:date="2016-09-18T17:15:00Z">
        <w:r w:rsidR="00D63F2D">
          <w:rPr>
            <w:sz w:val="24"/>
          </w:rPr>
          <w:t>)</w:t>
        </w:r>
      </w:ins>
      <w:ins w:id="646" w:author="Michele Hart" w:date="2016-09-18T17:07:00Z">
        <w:r>
          <w:rPr>
            <w:sz w:val="24"/>
          </w:rPr>
          <w:t xml:space="preserve">, the 2 cards and large border are aligned on the </w:t>
        </w:r>
        <w:r w:rsidRPr="00030A31">
          <w:rPr>
            <w:b/>
            <w:sz w:val="24"/>
            <w:rPrChange w:id="647" w:author="Michele Hart" w:date="2016-09-18T17:09:00Z">
              <w:rPr>
                <w:sz w:val="24"/>
              </w:rPr>
            </w:rPrChange>
          </w:rPr>
          <w:t>X Pos</w:t>
        </w:r>
      </w:ins>
      <w:ins w:id="648" w:author="Michele Hart" w:date="2016-09-18T17:15:00Z">
        <w:r w:rsidR="00D63F2D">
          <w:rPr>
            <w:b/>
            <w:sz w:val="24"/>
          </w:rPr>
          <w:t>i</w:t>
        </w:r>
      </w:ins>
      <w:ins w:id="649" w:author="Michele Hart" w:date="2016-09-18T17:07:00Z">
        <w:r w:rsidRPr="00030A31">
          <w:rPr>
            <w:b/>
            <w:sz w:val="24"/>
            <w:rPrChange w:id="650" w:author="Michele Hart" w:date="2016-09-18T17:09:00Z">
              <w:rPr>
                <w:sz w:val="24"/>
              </w:rPr>
            </w:rPrChange>
          </w:rPr>
          <w:t>tion</w:t>
        </w:r>
        <w:r>
          <w:rPr>
            <w:sz w:val="24"/>
          </w:rPr>
          <w:t xml:space="preserve"> at </w:t>
        </w:r>
      </w:ins>
      <w:ins w:id="651" w:author="Michele Hart" w:date="2016-09-18T17:08:00Z">
        <w:r>
          <w:rPr>
            <w:sz w:val="24"/>
          </w:rPr>
          <w:t>200</w:t>
        </w:r>
      </w:ins>
      <w:ins w:id="652" w:author="Michele Hart" w:date="2016-09-18T17:07:00Z">
        <w:r>
          <w:rPr>
            <w:sz w:val="24"/>
          </w:rPr>
          <w:t>.</w:t>
        </w:r>
      </w:ins>
    </w:p>
    <w:p w14:paraId="3DF10305" w14:textId="3823439E" w:rsidR="00EA34C0" w:rsidRDefault="00EA34C0">
      <w:pPr>
        <w:rPr>
          <w:ins w:id="653" w:author="Michele Hart" w:date="2016-09-02T22:49:00Z"/>
          <w:sz w:val="24"/>
        </w:rPr>
      </w:pPr>
    </w:p>
    <w:p w14:paraId="1C26E9BA" w14:textId="7E48584D" w:rsidR="00EA34C0" w:rsidRPr="000A71B8" w:rsidRDefault="00907EDC" w:rsidP="00EA34C0">
      <w:pPr>
        <w:pStyle w:val="Heading2"/>
        <w:rPr>
          <w:ins w:id="654" w:author="Michele Hart" w:date="2016-09-02T22:51:00Z"/>
        </w:rPr>
      </w:pPr>
      <w:bookmarkStart w:id="655" w:name="_Toc463088166"/>
      <w:ins w:id="656" w:author="Michele Hart" w:date="2016-09-02T23:16:00Z">
        <w:r>
          <w:lastRenderedPageBreak/>
          <w:t>F</w:t>
        </w:r>
      </w:ins>
      <w:ins w:id="657" w:author="Michele Hart" w:date="2016-09-02T22:51:00Z">
        <w:r w:rsidR="00EA34C0" w:rsidRPr="000A71B8">
          <w:t>it to the space</w:t>
        </w:r>
        <w:bookmarkEnd w:id="655"/>
      </w:ins>
    </w:p>
    <w:p w14:paraId="1BE136ED" w14:textId="3E817806" w:rsidR="00EA34C0" w:rsidRDefault="00EA34C0" w:rsidP="00EA34C0">
      <w:pPr>
        <w:rPr>
          <w:ins w:id="658" w:author="Michele Hart" w:date="2016-09-02T22:51:00Z"/>
          <w:sz w:val="24"/>
        </w:rPr>
      </w:pPr>
      <w:ins w:id="659" w:author="Michele Hart" w:date="2016-09-02T22:51:00Z">
        <w:r>
          <w:rPr>
            <w:sz w:val="24"/>
          </w:rPr>
          <w:t xml:space="preserve">Make the best use of the space you have.  If you know how the report will be viewed/displayed, design with that in mind. Reduce empty space to fill the canvas.  Do all you can to eliminate the need for scrollbars on individual visuals. </w:t>
        </w:r>
      </w:ins>
      <w:ins w:id="660" w:author="Michele Hart" w:date="2016-09-02T23:29:00Z">
        <w:r w:rsidR="00BE69AC">
          <w:rPr>
            <w:sz w:val="24"/>
          </w:rPr>
          <w:t xml:space="preserve"> Fill the space</w:t>
        </w:r>
      </w:ins>
      <w:ins w:id="661" w:author="Michele Hart" w:date="2016-10-01T11:27:00Z">
        <w:r w:rsidR="00AB3E02">
          <w:rPr>
            <w:sz w:val="24"/>
          </w:rPr>
          <w:t xml:space="preserve"> without making the visuals seem cramped</w:t>
        </w:r>
      </w:ins>
      <w:ins w:id="662" w:author="Michele Hart" w:date="2016-09-02T23:29:00Z">
        <w:r w:rsidR="00BE69AC">
          <w:rPr>
            <w:sz w:val="24"/>
          </w:rPr>
          <w:t>.</w:t>
        </w:r>
      </w:ins>
    </w:p>
    <w:p w14:paraId="2A04D7F9" w14:textId="77777777" w:rsidR="00EA34C0" w:rsidRPr="000A71B8" w:rsidRDefault="00EA34C0" w:rsidP="00EA34C0">
      <w:pPr>
        <w:rPr>
          <w:ins w:id="663" w:author="Michele Hart" w:date="2016-09-02T22:51:00Z"/>
          <w:b/>
        </w:rPr>
      </w:pPr>
      <w:ins w:id="664" w:author="Michele Hart" w:date="2016-09-02T22:51:00Z">
        <w:r>
          <w:rPr>
            <w:b/>
          </w:rPr>
          <w:t>Adjust</w:t>
        </w:r>
        <w:r w:rsidRPr="000A71B8">
          <w:rPr>
            <w:b/>
          </w:rPr>
          <w:t xml:space="preserve"> the page size</w:t>
        </w:r>
      </w:ins>
    </w:p>
    <w:p w14:paraId="16DE35F0" w14:textId="6E014DF0" w:rsidR="00EA34C0" w:rsidRDefault="00EA34C0" w:rsidP="00EA34C0">
      <w:pPr>
        <w:rPr>
          <w:ins w:id="665" w:author="Michele Hart" w:date="2016-10-01T11:47:00Z"/>
          <w:sz w:val="24"/>
        </w:rPr>
      </w:pPr>
      <w:ins w:id="666" w:author="Michele Hart" w:date="2016-09-02T22:51:00Z">
        <w:r>
          <w:rPr>
            <w:sz w:val="24"/>
          </w:rPr>
          <w:t xml:space="preserve">By reducing the page size, individual text elements become larger relative to the overall page. Do this by deselecting any visuals on the page and using the </w:t>
        </w:r>
        <w:r w:rsidRPr="00E123E2">
          <w:rPr>
            <w:b/>
            <w:sz w:val="24"/>
          </w:rPr>
          <w:t>Page Size</w:t>
        </w:r>
        <w:r>
          <w:rPr>
            <w:sz w:val="24"/>
          </w:rPr>
          <w:t xml:space="preserve"> tab in the formatting </w:t>
        </w:r>
        <w:commentRangeStart w:id="667"/>
        <w:r>
          <w:rPr>
            <w:sz w:val="24"/>
          </w:rPr>
          <w:t>pane</w:t>
        </w:r>
      </w:ins>
      <w:commentRangeEnd w:id="667"/>
      <w:r w:rsidR="00436400">
        <w:rPr>
          <w:rStyle w:val="CommentReference"/>
        </w:rPr>
        <w:commentReference w:id="667"/>
      </w:r>
      <w:ins w:id="668" w:author="Michele Hart" w:date="2016-09-02T22:51:00Z">
        <w:r>
          <w:rPr>
            <w:sz w:val="24"/>
          </w:rPr>
          <w:t xml:space="preserve">.  </w:t>
        </w:r>
      </w:ins>
    </w:p>
    <w:p w14:paraId="4317DAF6" w14:textId="43C8F118" w:rsidR="00EB1507" w:rsidRDefault="00EB1507" w:rsidP="00EA34C0">
      <w:pPr>
        <w:rPr>
          <w:ins w:id="669" w:author="Michele Hart" w:date="2016-10-01T11:47:00Z"/>
          <w:sz w:val="24"/>
        </w:rPr>
      </w:pPr>
      <w:ins w:id="670" w:author="Michele Hart" w:date="2016-10-01T11:47:00Z">
        <w:r>
          <w:rPr>
            <w:sz w:val="24"/>
          </w:rPr>
          <w:t>Here is a report page using page size 4:3 and then using 16:9. Notice how the layout suits 16:9 so much better. There is even enough room to remove the scrollbar from the second visual.</w:t>
        </w:r>
      </w:ins>
    </w:p>
    <w:p w14:paraId="0ED60F5F" w14:textId="63255D6E" w:rsidR="00EB1507" w:rsidRDefault="00EB1507" w:rsidP="00EA34C0">
      <w:pPr>
        <w:rPr>
          <w:ins w:id="671" w:author="Michele Hart" w:date="2016-10-01T11:49:00Z"/>
          <w:sz w:val="24"/>
        </w:rPr>
      </w:pPr>
      <w:ins w:id="672" w:author="Michele Hart" w:date="2016-10-01T11:48:00Z">
        <w:r>
          <w:rPr>
            <w:noProof/>
            <w:sz w:val="24"/>
          </w:rPr>
          <w:drawing>
            <wp:inline distT="0" distB="0" distL="0" distR="0" wp14:anchorId="29C28DE1" wp14:editId="797A47E7">
              <wp:extent cx="5502117" cy="336833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wer-bi-page-view-before.png"/>
                      <pic:cNvPicPr/>
                    </pic:nvPicPr>
                    <pic:blipFill>
                      <a:blip r:embed="rId15">
                        <a:extLst>
                          <a:ext uri="{28A0092B-C50C-407E-A947-70E740481C1C}">
                            <a14:useLocalDpi xmlns:a14="http://schemas.microsoft.com/office/drawing/2010/main" val="0"/>
                          </a:ext>
                        </a:extLst>
                      </a:blip>
                      <a:stretch>
                        <a:fillRect/>
                      </a:stretch>
                    </pic:blipFill>
                    <pic:spPr>
                      <a:xfrm>
                        <a:off x="0" y="0"/>
                        <a:ext cx="5502117" cy="3368332"/>
                      </a:xfrm>
                      <a:prstGeom prst="rect">
                        <a:avLst/>
                      </a:prstGeom>
                    </pic:spPr>
                  </pic:pic>
                </a:graphicData>
              </a:graphic>
            </wp:inline>
          </w:drawing>
        </w:r>
      </w:ins>
    </w:p>
    <w:p w14:paraId="2B7E302F" w14:textId="7597FD23" w:rsidR="00EB1507" w:rsidRDefault="00FC1BA2">
      <w:pPr>
        <w:pStyle w:val="Figure"/>
        <w:rPr>
          <w:ins w:id="673" w:author="Michele Hart" w:date="2016-10-01T11:49:00Z"/>
        </w:rPr>
        <w:pPrChange w:id="674" w:author="Michele Hart" w:date="2016-10-01T11:49:00Z">
          <w:pPr/>
        </w:pPrChange>
      </w:pPr>
      <w:ins w:id="675" w:author="Michele Hart" w:date="2016-10-01T12:29:00Z">
        <w:r>
          <w:t>The report at 4:3 page size ratio</w:t>
        </w:r>
      </w:ins>
    </w:p>
    <w:p w14:paraId="6C2735A9" w14:textId="374297D2" w:rsidR="00EB1507" w:rsidRDefault="00EB1507">
      <w:pPr>
        <w:rPr>
          <w:ins w:id="676" w:author="Michele Hart" w:date="2016-10-01T11:49:00Z"/>
        </w:rPr>
      </w:pPr>
    </w:p>
    <w:p w14:paraId="10C71DD9" w14:textId="58FA7536" w:rsidR="00EB1507" w:rsidRDefault="00EB1507">
      <w:pPr>
        <w:rPr>
          <w:ins w:id="677" w:author="Michele Hart" w:date="2016-10-01T11:49:00Z"/>
        </w:rPr>
      </w:pPr>
      <w:ins w:id="678" w:author="Michele Hart" w:date="2016-10-01T11:49:00Z">
        <w:r>
          <w:rPr>
            <w:noProof/>
          </w:rPr>
          <w:lastRenderedPageBreak/>
          <w:drawing>
            <wp:inline distT="0" distB="0" distL="0" distR="0" wp14:anchorId="3A3C038B" wp14:editId="0119E1DC">
              <wp:extent cx="5502117" cy="2430991"/>
              <wp:effectExtent l="0" t="0" r="381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ower-bi-page-view-after.png"/>
                      <pic:cNvPicPr/>
                    </pic:nvPicPr>
                    <pic:blipFill>
                      <a:blip r:embed="rId16">
                        <a:extLst>
                          <a:ext uri="{28A0092B-C50C-407E-A947-70E740481C1C}">
                            <a14:useLocalDpi xmlns:a14="http://schemas.microsoft.com/office/drawing/2010/main" val="0"/>
                          </a:ext>
                        </a:extLst>
                      </a:blip>
                      <a:stretch>
                        <a:fillRect/>
                      </a:stretch>
                    </pic:blipFill>
                    <pic:spPr>
                      <a:xfrm>
                        <a:off x="0" y="0"/>
                        <a:ext cx="5502117" cy="2430991"/>
                      </a:xfrm>
                      <a:prstGeom prst="rect">
                        <a:avLst/>
                      </a:prstGeom>
                    </pic:spPr>
                  </pic:pic>
                </a:graphicData>
              </a:graphic>
            </wp:inline>
          </w:drawing>
        </w:r>
      </w:ins>
    </w:p>
    <w:p w14:paraId="1B6F6C9E" w14:textId="08D58E74" w:rsidR="00EB1507" w:rsidRPr="00EB1507" w:rsidRDefault="00FC1BA2">
      <w:pPr>
        <w:pStyle w:val="Figure"/>
        <w:rPr>
          <w:ins w:id="679" w:author="Michele Hart" w:date="2016-09-02T22:51:00Z"/>
          <w:rPrChange w:id="680" w:author="Michele Hart" w:date="2016-10-01T11:49:00Z">
            <w:rPr>
              <w:ins w:id="681" w:author="Michele Hart" w:date="2016-09-02T22:51:00Z"/>
            </w:rPr>
          </w:rPrChange>
        </w:rPr>
        <w:pPrChange w:id="682" w:author="Michele Hart" w:date="2016-10-01T11:49:00Z">
          <w:pPr/>
        </w:pPrChange>
      </w:pPr>
      <w:ins w:id="683" w:author="Michele Hart" w:date="2016-10-01T12:29:00Z">
        <w:r>
          <w:t>The report at 16:9 page size ratio</w:t>
        </w:r>
      </w:ins>
    </w:p>
    <w:p w14:paraId="65C800CB" w14:textId="682230A4" w:rsidR="00EA34C0" w:rsidRDefault="00EA34C0" w:rsidP="00EA34C0">
      <w:pPr>
        <w:rPr>
          <w:ins w:id="684" w:author="Michele Hart" w:date="2016-09-02T22:51:00Z"/>
          <w:sz w:val="24"/>
        </w:rPr>
      </w:pPr>
      <w:ins w:id="685" w:author="Michele Hart" w:date="2016-09-02T22:51:00Z">
        <w:r>
          <w:rPr>
            <w:sz w:val="24"/>
          </w:rPr>
          <w:t xml:space="preserve">Will your report be viewed 4:3, 16:9 or another ratio? On small screens or huge screens? Or on all possible screen ratios and sizes?  Design with this in mind. </w:t>
        </w:r>
        <w:r>
          <w:rPr>
            <w:sz w:val="24"/>
          </w:rPr>
          <w:br/>
        </w:r>
        <w:r>
          <w:rPr>
            <w:sz w:val="24"/>
          </w:rPr>
          <w:br/>
        </w:r>
      </w:ins>
      <w:ins w:id="686" w:author="Michele Hart" w:date="2016-09-18T23:28:00Z">
        <w:r w:rsidR="00DE7D0A">
          <w:rPr>
            <w:sz w:val="24"/>
          </w:rPr>
          <w:t xml:space="preserve">Our </w:t>
        </w:r>
      </w:ins>
      <w:ins w:id="687" w:author="Michele Hart" w:date="2016-11-22T22:52:00Z">
        <w:r w:rsidR="00392F0C">
          <w:rPr>
            <w:sz w:val="24"/>
          </w:rPr>
          <w:t xml:space="preserve">example </w:t>
        </w:r>
      </w:ins>
      <w:ins w:id="688" w:author="Michele Hart" w:date="2016-09-18T23:28:00Z">
        <w:r w:rsidR="00DE7D0A">
          <w:rPr>
            <w:sz w:val="24"/>
          </w:rPr>
          <w:t xml:space="preserve">report page seems a bit cramped. With no visual selected, </w:t>
        </w:r>
      </w:ins>
      <w:ins w:id="689" w:author="Michele Hart" w:date="2016-09-18T23:29:00Z">
        <w:r w:rsidR="00DE7D0A">
          <w:rPr>
            <w:sz w:val="24"/>
          </w:rPr>
          <w:t>open the formatting pane by selecting the paint</w:t>
        </w:r>
      </w:ins>
      <w:ins w:id="690" w:author="Michele Hart" w:date="2016-11-22T22:52:00Z">
        <w:r w:rsidR="00392F0C">
          <w:rPr>
            <w:sz w:val="24"/>
          </w:rPr>
          <w:t>roller</w:t>
        </w:r>
      </w:ins>
      <w:ins w:id="691" w:author="Michele Hart" w:date="2016-09-18T23:29:00Z">
        <w:r w:rsidR="00DE7D0A">
          <w:rPr>
            <w:sz w:val="24"/>
          </w:rPr>
          <w:t xml:space="preserve"> icon. Expand </w:t>
        </w:r>
        <w:r w:rsidR="00DE7D0A" w:rsidRPr="00DE7D0A">
          <w:rPr>
            <w:b/>
            <w:sz w:val="24"/>
            <w:rPrChange w:id="692" w:author="Michele Hart" w:date="2016-09-18T23:29:00Z">
              <w:rPr>
                <w:sz w:val="24"/>
              </w:rPr>
            </w:rPrChange>
          </w:rPr>
          <w:t>Page Size</w:t>
        </w:r>
        <w:r w:rsidR="00DE7D0A">
          <w:rPr>
            <w:sz w:val="24"/>
          </w:rPr>
          <w:t xml:space="preserve"> and change </w:t>
        </w:r>
        <w:r w:rsidR="00DE7D0A" w:rsidRPr="00DE7D0A">
          <w:rPr>
            <w:b/>
            <w:sz w:val="24"/>
            <w:rPrChange w:id="693" w:author="Michele Hart" w:date="2016-09-18T23:29:00Z">
              <w:rPr>
                <w:sz w:val="24"/>
              </w:rPr>
            </w:rPrChange>
          </w:rPr>
          <w:t>Height</w:t>
        </w:r>
        <w:r w:rsidR="00DE7D0A">
          <w:rPr>
            <w:sz w:val="24"/>
          </w:rPr>
          <w:t xml:space="preserve"> to </w:t>
        </w:r>
        <w:r w:rsidR="00DE7D0A" w:rsidRPr="00DE7D0A">
          <w:rPr>
            <w:b/>
            <w:sz w:val="24"/>
            <w:rPrChange w:id="694" w:author="Michele Hart" w:date="2016-09-18T23:29:00Z">
              <w:rPr>
                <w:sz w:val="24"/>
              </w:rPr>
            </w:rPrChange>
          </w:rPr>
          <w:t>900</w:t>
        </w:r>
        <w:r w:rsidR="00DE7D0A">
          <w:rPr>
            <w:sz w:val="24"/>
          </w:rPr>
          <w:t>.</w:t>
        </w:r>
      </w:ins>
    </w:p>
    <w:p w14:paraId="44D345F6" w14:textId="234BCB83" w:rsidR="00EA34C0" w:rsidRDefault="00DE7D0A" w:rsidP="00EA34C0">
      <w:pPr>
        <w:rPr>
          <w:ins w:id="695" w:author="Michele Hart" w:date="2016-09-02T22:51:00Z"/>
          <w:sz w:val="24"/>
        </w:rPr>
      </w:pPr>
      <w:ins w:id="696" w:author="Michele Hart" w:date="2016-09-18T23:27:00Z">
        <w:r>
          <w:rPr>
            <w:noProof/>
            <w:sz w:val="24"/>
          </w:rPr>
          <w:drawing>
            <wp:inline distT="0" distB="0" distL="0" distR="0" wp14:anchorId="2DCB36B0" wp14:editId="6AFEA20B">
              <wp:extent cx="1828571" cy="3161905"/>
              <wp:effectExtent l="0" t="0" r="635"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ower-bi-page-size.png"/>
                      <pic:cNvPicPr/>
                    </pic:nvPicPr>
                    <pic:blipFill>
                      <a:blip r:embed="rId17">
                        <a:extLst>
                          <a:ext uri="{28A0092B-C50C-407E-A947-70E740481C1C}">
                            <a14:useLocalDpi xmlns:a14="http://schemas.microsoft.com/office/drawing/2010/main" val="0"/>
                          </a:ext>
                        </a:extLst>
                      </a:blip>
                      <a:stretch>
                        <a:fillRect/>
                      </a:stretch>
                    </pic:blipFill>
                    <pic:spPr>
                      <a:xfrm>
                        <a:off x="0" y="0"/>
                        <a:ext cx="1828571" cy="3161905"/>
                      </a:xfrm>
                      <a:prstGeom prst="rect">
                        <a:avLst/>
                      </a:prstGeom>
                    </pic:spPr>
                  </pic:pic>
                </a:graphicData>
              </a:graphic>
            </wp:inline>
          </w:drawing>
        </w:r>
      </w:ins>
    </w:p>
    <w:p w14:paraId="782FBC84" w14:textId="77777777" w:rsidR="00EA34C0" w:rsidRDefault="00EA34C0" w:rsidP="00EA34C0">
      <w:pPr>
        <w:rPr>
          <w:ins w:id="697" w:author="Michele Hart" w:date="2016-09-02T22:51:00Z"/>
          <w:sz w:val="24"/>
        </w:rPr>
      </w:pPr>
    </w:p>
    <w:p w14:paraId="2FCA58B2" w14:textId="35509E65" w:rsidR="00EA34C0" w:rsidRDefault="006F37C6">
      <w:pPr>
        <w:pStyle w:val="Heading3"/>
        <w:rPr>
          <w:ins w:id="698" w:author="Michele Hart" w:date="2016-09-02T22:51:00Z"/>
        </w:rPr>
        <w:pPrChange w:id="699" w:author="Michele Hart" w:date="2016-09-03T00:03:00Z">
          <w:pPr/>
        </w:pPrChange>
      </w:pPr>
      <w:bookmarkStart w:id="700" w:name="_Toc463088167"/>
      <w:ins w:id="701" w:author="Michele Hart" w:date="2016-09-03T00:03:00Z">
        <w:r>
          <w:lastRenderedPageBreak/>
          <w:t>Reduce clutter</w:t>
        </w:r>
      </w:ins>
      <w:bookmarkEnd w:id="700"/>
    </w:p>
    <w:p w14:paraId="5AAC3ADC" w14:textId="77777777" w:rsidR="006F37C6" w:rsidRDefault="006F37C6">
      <w:pPr>
        <w:pStyle w:val="Heading3"/>
        <w:rPr>
          <w:ins w:id="702" w:author="Michele Hart" w:date="2016-09-03T00:03:00Z"/>
        </w:rPr>
        <w:pPrChange w:id="703" w:author="Michele Hart" w:date="2016-09-02T23:16:00Z">
          <w:pPr/>
        </w:pPrChange>
      </w:pPr>
    </w:p>
    <w:p w14:paraId="45B4C188" w14:textId="3E3970E5" w:rsidR="00206AF6" w:rsidRDefault="00894DBE" w:rsidP="00EA34C0">
      <w:pPr>
        <w:rPr>
          <w:ins w:id="704" w:author="Michele Hart" w:date="2016-09-03T00:12:00Z"/>
          <w:sz w:val="24"/>
        </w:rPr>
      </w:pPr>
      <w:ins w:id="705" w:author="Michele Hart" w:date="2016-09-03T00:08:00Z">
        <w:r>
          <w:rPr>
            <w:sz w:val="24"/>
          </w:rPr>
          <w:t>A cluttered report page will be hard to understand at-a-glance</w:t>
        </w:r>
      </w:ins>
      <w:ins w:id="706" w:author="Michele Hart" w:date="2016-09-03T00:10:00Z">
        <w:r>
          <w:rPr>
            <w:sz w:val="24"/>
          </w:rPr>
          <w:t xml:space="preserve"> and may be so overwhelming that </w:t>
        </w:r>
      </w:ins>
      <w:ins w:id="707" w:author="Michele Hart" w:date="2016-09-14T02:05:00Z">
        <w:r w:rsidR="00326F2C">
          <w:rPr>
            <w:sz w:val="24"/>
          </w:rPr>
          <w:t>reader</w:t>
        </w:r>
      </w:ins>
      <w:ins w:id="708" w:author="Michele Hart" w:date="2016-09-03T00:10:00Z">
        <w:r>
          <w:rPr>
            <w:sz w:val="24"/>
          </w:rPr>
          <w:t>s won’t even try</w:t>
        </w:r>
      </w:ins>
      <w:ins w:id="709" w:author="Michele Hart" w:date="2016-09-03T00:08:00Z">
        <w:r>
          <w:rPr>
            <w:sz w:val="24"/>
          </w:rPr>
          <w:t>.</w:t>
        </w:r>
      </w:ins>
      <w:ins w:id="710" w:author="Michele Hart" w:date="2016-09-03T00:10:00Z">
        <w:r>
          <w:rPr>
            <w:sz w:val="24"/>
          </w:rPr>
          <w:t xml:space="preserve">  Get rid of all report elements that aren</w:t>
        </w:r>
      </w:ins>
      <w:ins w:id="711" w:author="Michele Hart" w:date="2016-09-03T00:11:00Z">
        <w:r>
          <w:rPr>
            <w:sz w:val="24"/>
          </w:rPr>
          <w:t xml:space="preserve">’t necessary. Don’t add bells-and-whistles that don’t help comprehension or navigation. </w:t>
        </w:r>
        <w:r w:rsidRPr="00392F0C">
          <w:rPr>
            <w:sz w:val="24"/>
            <w:rPrChange w:id="712" w:author="Michele Hart" w:date="2016-11-22T22:52:00Z">
              <w:rPr>
                <w:sz w:val="24"/>
              </w:rPr>
            </w:rPrChange>
          </w:rPr>
          <w:t>Your report page needs to convey the information as clearly and quickly</w:t>
        </w:r>
      </w:ins>
      <w:ins w:id="713" w:author="Michele Hart" w:date="2016-09-03T11:25:00Z">
        <w:r w:rsidR="00052D20" w:rsidRPr="00392F0C">
          <w:rPr>
            <w:sz w:val="24"/>
            <w:rPrChange w:id="714" w:author="Michele Hart" w:date="2016-11-22T22:52:00Z">
              <w:rPr>
                <w:sz w:val="24"/>
              </w:rPr>
            </w:rPrChange>
          </w:rPr>
          <w:t xml:space="preserve"> and cohesively</w:t>
        </w:r>
      </w:ins>
      <w:ins w:id="715" w:author="Michele Hart" w:date="2016-09-03T00:11:00Z">
        <w:r w:rsidRPr="00392F0C">
          <w:rPr>
            <w:sz w:val="24"/>
            <w:rPrChange w:id="716" w:author="Michele Hart" w:date="2016-11-22T22:52:00Z">
              <w:rPr>
                <w:sz w:val="24"/>
              </w:rPr>
            </w:rPrChange>
          </w:rPr>
          <w:t xml:space="preserve"> as it can</w:t>
        </w:r>
        <w:r>
          <w:rPr>
            <w:sz w:val="24"/>
          </w:rPr>
          <w:t>.</w:t>
        </w:r>
      </w:ins>
    </w:p>
    <w:p w14:paraId="648DAB2F" w14:textId="1BBCFB6B" w:rsidR="00EA34C0" w:rsidRDefault="00206AF6" w:rsidP="00EA34C0">
      <w:pPr>
        <w:rPr>
          <w:ins w:id="717" w:author="Michele Hart" w:date="2016-09-03T00:14:00Z"/>
          <w:sz w:val="24"/>
        </w:rPr>
      </w:pPr>
      <w:ins w:id="718" w:author="Michele Hart" w:date="2016-09-03T00:12:00Z">
        <w:r>
          <w:rPr>
            <w:sz w:val="24"/>
          </w:rPr>
          <w:t xml:space="preserve">Edward Tufte calls it “data to ink ratio” in his book </w:t>
        </w:r>
        <w:r w:rsidRPr="00206AF6">
          <w:rPr>
            <w:i/>
            <w:sz w:val="24"/>
            <w:rPrChange w:id="719" w:author="Michele Hart" w:date="2016-09-03T00:12:00Z">
              <w:rPr>
                <w:sz w:val="24"/>
              </w:rPr>
            </w:rPrChange>
          </w:rPr>
          <w:t>The Visual Display of Quantitative Information</w:t>
        </w:r>
        <w:r>
          <w:rPr>
            <w:sz w:val="24"/>
          </w:rPr>
          <w:t>.</w:t>
        </w:r>
      </w:ins>
      <w:ins w:id="720" w:author="Michele Hart" w:date="2016-09-03T00:08:00Z">
        <w:r w:rsidR="00894DBE">
          <w:rPr>
            <w:sz w:val="24"/>
          </w:rPr>
          <w:t xml:space="preserve"> </w:t>
        </w:r>
      </w:ins>
      <w:ins w:id="721" w:author="Michele Hart" w:date="2016-09-03T00:10:00Z">
        <w:r w:rsidR="00894DBE">
          <w:rPr>
            <w:sz w:val="24"/>
          </w:rPr>
          <w:t xml:space="preserve"> </w:t>
        </w:r>
      </w:ins>
      <w:ins w:id="722" w:author="Michele Hart" w:date="2016-09-03T00:09:00Z">
        <w:r>
          <w:rPr>
            <w:sz w:val="24"/>
          </w:rPr>
          <w:t>Basically, remove anything that isn</w:t>
        </w:r>
      </w:ins>
      <w:ins w:id="723" w:author="Michele Hart" w:date="2016-09-03T00:13:00Z">
        <w:r>
          <w:rPr>
            <w:sz w:val="24"/>
          </w:rPr>
          <w:t xml:space="preserve">’t essential. </w:t>
        </w:r>
      </w:ins>
    </w:p>
    <w:p w14:paraId="3C05F53D" w14:textId="7349BC64" w:rsidR="00206AF6" w:rsidRDefault="00206AF6" w:rsidP="00EA34C0">
      <w:pPr>
        <w:rPr>
          <w:ins w:id="724" w:author="Michele Hart" w:date="2016-09-18T18:50:00Z"/>
          <w:sz w:val="24"/>
        </w:rPr>
      </w:pPr>
      <w:ins w:id="725" w:author="Michele Hart" w:date="2016-09-03T00:14:00Z">
        <w:r>
          <w:rPr>
            <w:sz w:val="24"/>
          </w:rPr>
          <w:t xml:space="preserve">The clutter you remove will increase the whitespace on your report page and give you more real estate for applying the best practices we learned about above in the </w:t>
        </w:r>
      </w:ins>
      <w:ins w:id="726" w:author="Michele Hart" w:date="2016-09-03T00:15:00Z">
        <w:r>
          <w:rPr>
            <w:sz w:val="24"/>
          </w:rPr>
          <w:t>“</w:t>
        </w:r>
      </w:ins>
      <w:ins w:id="727" w:author="Michele Hart" w:date="2016-11-22T22:53:00Z">
        <w:r w:rsidR="00392F0C">
          <w:rPr>
            <w:sz w:val="24"/>
          </w:rPr>
          <w:fldChar w:fldCharType="begin"/>
        </w:r>
        <w:r w:rsidR="00392F0C">
          <w:rPr>
            <w:sz w:val="24"/>
          </w:rPr>
          <w:instrText xml:space="preserve"> REF _Ref467618539 \h </w:instrText>
        </w:r>
        <w:r w:rsidR="00392F0C">
          <w:rPr>
            <w:sz w:val="24"/>
          </w:rPr>
        </w:r>
      </w:ins>
      <w:r w:rsidR="00392F0C">
        <w:rPr>
          <w:sz w:val="24"/>
        </w:rPr>
        <w:fldChar w:fldCharType="separate"/>
      </w:r>
      <w:ins w:id="728" w:author="Michele Hart" w:date="2016-11-22T22:53:00Z">
        <w:r w:rsidR="00392F0C" w:rsidRPr="000A71B8">
          <w:t>Alignment</w:t>
        </w:r>
        <w:r w:rsidR="00392F0C">
          <w:t>, order, and proximity</w:t>
        </w:r>
        <w:r w:rsidR="00392F0C">
          <w:rPr>
            <w:sz w:val="24"/>
          </w:rPr>
          <w:fldChar w:fldCharType="end"/>
        </w:r>
      </w:ins>
      <w:ins w:id="729" w:author="Michele Hart" w:date="2016-09-03T00:15:00Z">
        <w:r>
          <w:rPr>
            <w:sz w:val="24"/>
          </w:rPr>
          <w:t xml:space="preserve">” section. </w:t>
        </w:r>
      </w:ins>
    </w:p>
    <w:p w14:paraId="061618D1" w14:textId="526516A1" w:rsidR="00EA24B1" w:rsidRDefault="00EA24B1" w:rsidP="00EA34C0">
      <w:pPr>
        <w:rPr>
          <w:ins w:id="730" w:author="Michele Hart" w:date="2016-09-02T22:51:00Z"/>
          <w:sz w:val="24"/>
        </w:rPr>
      </w:pPr>
      <w:ins w:id="731" w:author="Michele Hart" w:date="2016-09-18T18:50:00Z">
        <w:r>
          <w:rPr>
            <w:sz w:val="24"/>
          </w:rPr>
          <w:t xml:space="preserve">Here our example is already looking better. We’ve removed </w:t>
        </w:r>
      </w:ins>
      <w:ins w:id="732" w:author="Michele Hart" w:date="2016-09-18T18:51:00Z">
        <w:r>
          <w:rPr>
            <w:sz w:val="24"/>
          </w:rPr>
          <w:t xml:space="preserve">lots of </w:t>
        </w:r>
      </w:ins>
      <w:ins w:id="733" w:author="Michele Hart" w:date="2016-09-18T18:50:00Z">
        <w:r w:rsidR="00384545">
          <w:rPr>
            <w:sz w:val="24"/>
          </w:rPr>
          <w:t>clutter</w:t>
        </w:r>
      </w:ins>
      <w:ins w:id="734" w:author="Michele Hart" w:date="2016-09-18T23:36:00Z">
        <w:r w:rsidR="00384545">
          <w:rPr>
            <w:sz w:val="24"/>
          </w:rPr>
          <w:t xml:space="preserve"> and</w:t>
        </w:r>
      </w:ins>
      <w:ins w:id="735" w:author="Michele Hart" w:date="2016-09-18T18:50:00Z">
        <w:r>
          <w:rPr>
            <w:sz w:val="24"/>
          </w:rPr>
          <w:t xml:space="preserve"> added shapes </w:t>
        </w:r>
      </w:ins>
      <w:ins w:id="736" w:author="Michele Hart" w:date="2016-09-18T23:35:00Z">
        <w:r w:rsidR="00384545">
          <w:rPr>
            <w:sz w:val="24"/>
          </w:rPr>
          <w:t>to group elements together.</w:t>
        </w:r>
      </w:ins>
      <w:ins w:id="737" w:author="Michele Hart" w:date="2016-09-18T18:51:00Z">
        <w:r>
          <w:rPr>
            <w:sz w:val="24"/>
          </w:rPr>
          <w:t xml:space="preserve"> </w:t>
        </w:r>
      </w:ins>
      <w:ins w:id="738" w:author="Michele Hart" w:date="2016-09-18T23:20:00Z">
        <w:r w:rsidR="00DE7D0A">
          <w:rPr>
            <w:sz w:val="24"/>
          </w:rPr>
          <w:t xml:space="preserve"> </w:t>
        </w:r>
      </w:ins>
      <w:ins w:id="739" w:author="Michele Hart" w:date="2016-10-01T11:50:00Z">
        <w:r w:rsidR="004D1102">
          <w:rPr>
            <w:sz w:val="24"/>
          </w:rPr>
          <w:t xml:space="preserve">The background image is gone, </w:t>
        </w:r>
      </w:ins>
      <w:ins w:id="740" w:author="Michele Hart" w:date="2016-11-22T22:53:00Z">
        <w:r w:rsidR="00392F0C">
          <w:rPr>
            <w:sz w:val="24"/>
          </w:rPr>
          <w:t xml:space="preserve">the </w:t>
        </w:r>
      </w:ins>
      <w:ins w:id="741" w:author="Michele Hart" w:date="2016-10-01T11:50:00Z">
        <w:r w:rsidR="004D1102">
          <w:rPr>
            <w:sz w:val="24"/>
          </w:rPr>
          <w:t xml:space="preserve">unnecessary arrow shape and text box are gone, </w:t>
        </w:r>
      </w:ins>
      <w:ins w:id="742" w:author="Michele Hart" w:date="2016-10-01T11:52:00Z">
        <w:r w:rsidR="004D1102">
          <w:rPr>
            <w:sz w:val="24"/>
          </w:rPr>
          <w:t xml:space="preserve">one visual has been moved to another page in the report, etc. </w:t>
        </w:r>
      </w:ins>
      <w:ins w:id="743" w:author="Michele Hart" w:date="2016-09-18T23:20:00Z">
        <w:r w:rsidR="00DE7D0A">
          <w:rPr>
            <w:sz w:val="24"/>
          </w:rPr>
          <w:t xml:space="preserve">We’ve also </w:t>
        </w:r>
      </w:ins>
      <w:ins w:id="744" w:author="Michele Hart" w:date="2016-09-18T23:26:00Z">
        <w:r w:rsidR="00DE7D0A">
          <w:rPr>
            <w:sz w:val="24"/>
          </w:rPr>
          <w:t>lengthened</w:t>
        </w:r>
      </w:ins>
      <w:ins w:id="745" w:author="Michele Hart" w:date="2016-09-18T23:20:00Z">
        <w:r w:rsidR="00DE7D0A">
          <w:rPr>
            <w:sz w:val="24"/>
          </w:rPr>
          <w:t xml:space="preserve"> the </w:t>
        </w:r>
      </w:ins>
      <w:ins w:id="746" w:author="Michele Hart" w:date="2016-09-18T23:36:00Z">
        <w:r w:rsidR="00384545">
          <w:rPr>
            <w:sz w:val="24"/>
          </w:rPr>
          <w:t>page size</w:t>
        </w:r>
      </w:ins>
      <w:ins w:id="747" w:author="Michele Hart" w:date="2016-09-18T23:20:00Z">
        <w:r w:rsidR="00DE7D0A">
          <w:rPr>
            <w:sz w:val="24"/>
          </w:rPr>
          <w:t xml:space="preserve"> to </w:t>
        </w:r>
      </w:ins>
      <w:ins w:id="748" w:author="Michele Hart" w:date="2016-09-18T23:36:00Z">
        <w:r w:rsidR="00384545">
          <w:rPr>
            <w:sz w:val="24"/>
          </w:rPr>
          <w:t>increase</w:t>
        </w:r>
      </w:ins>
      <w:ins w:id="749" w:author="Michele Hart" w:date="2016-09-18T23:20:00Z">
        <w:r w:rsidR="00DE7D0A">
          <w:rPr>
            <w:sz w:val="24"/>
          </w:rPr>
          <w:t xml:space="preserve"> white</w:t>
        </w:r>
      </w:ins>
      <w:ins w:id="750" w:author="Michele Hart" w:date="2016-09-18T23:30:00Z">
        <w:r w:rsidR="00DE7D0A">
          <w:rPr>
            <w:sz w:val="24"/>
          </w:rPr>
          <w:t xml:space="preserve"> </w:t>
        </w:r>
      </w:ins>
      <w:ins w:id="751" w:author="Michele Hart" w:date="2016-11-22T22:54:00Z">
        <w:r w:rsidR="00392F0C">
          <w:rPr>
            <w:sz w:val="24"/>
          </w:rPr>
          <w:t xml:space="preserve">(yellow?) </w:t>
        </w:r>
      </w:ins>
      <w:ins w:id="752" w:author="Michele Hart" w:date="2016-09-18T23:20:00Z">
        <w:r w:rsidR="00DE7D0A">
          <w:rPr>
            <w:sz w:val="24"/>
          </w:rPr>
          <w:t xml:space="preserve">space. </w:t>
        </w:r>
      </w:ins>
    </w:p>
    <w:p w14:paraId="29ED1513" w14:textId="75078413" w:rsidR="00EA34C0" w:rsidRDefault="00EA34C0" w:rsidP="00EA34C0">
      <w:pPr>
        <w:rPr>
          <w:ins w:id="753" w:author="Michele Hart" w:date="2016-09-02T22:54:00Z"/>
          <w:sz w:val="24"/>
        </w:rPr>
      </w:pPr>
    </w:p>
    <w:p w14:paraId="6D4C474D" w14:textId="359AAD9A" w:rsidR="003C0F2B" w:rsidRDefault="00DE7D0A" w:rsidP="003C0F2B">
      <w:pPr>
        <w:rPr>
          <w:ins w:id="754" w:author="Michele Hart" w:date="2016-09-18T18:00:00Z"/>
        </w:rPr>
      </w:pPr>
      <w:ins w:id="755" w:author="Michele Hart" w:date="2016-09-18T23:26:00Z">
        <w:r>
          <w:rPr>
            <w:noProof/>
          </w:rPr>
          <w:drawing>
            <wp:inline distT="0" distB="0" distL="0" distR="0" wp14:anchorId="0A02CC08" wp14:editId="22FCFA0A">
              <wp:extent cx="5486875" cy="402370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ower-bi-example3new.png"/>
                      <pic:cNvPicPr/>
                    </pic:nvPicPr>
                    <pic:blipFill>
                      <a:blip r:embed="rId18">
                        <a:extLst>
                          <a:ext uri="{28A0092B-C50C-407E-A947-70E740481C1C}">
                            <a14:useLocalDpi xmlns:a14="http://schemas.microsoft.com/office/drawing/2010/main" val="0"/>
                          </a:ext>
                        </a:extLst>
                      </a:blip>
                      <a:stretch>
                        <a:fillRect/>
                      </a:stretch>
                    </pic:blipFill>
                    <pic:spPr>
                      <a:xfrm>
                        <a:off x="0" y="0"/>
                        <a:ext cx="5486875" cy="4023709"/>
                      </a:xfrm>
                      <a:prstGeom prst="rect">
                        <a:avLst/>
                      </a:prstGeom>
                    </pic:spPr>
                  </pic:pic>
                </a:graphicData>
              </a:graphic>
            </wp:inline>
          </w:drawing>
        </w:r>
      </w:ins>
    </w:p>
    <w:p w14:paraId="346240C1" w14:textId="1101E4B5" w:rsidR="0021043C" w:rsidRDefault="0021043C">
      <w:pPr>
        <w:pStyle w:val="Figure"/>
        <w:rPr>
          <w:ins w:id="756" w:author="Michele Hart" w:date="2016-09-02T22:54:00Z"/>
        </w:rPr>
        <w:pPrChange w:id="757" w:author="Michele Hart" w:date="2016-09-18T18:00:00Z">
          <w:pPr/>
        </w:pPrChange>
      </w:pPr>
      <w:ins w:id="758" w:author="Michele Hart" w:date="2016-09-18T18:00:00Z">
        <w:r>
          <w:t xml:space="preserve">Our </w:t>
        </w:r>
      </w:ins>
      <w:ins w:id="759" w:author="Michele Hart" w:date="2016-10-01T12:30:00Z">
        <w:r w:rsidR="00FC1BA2">
          <w:t>report</w:t>
        </w:r>
      </w:ins>
      <w:ins w:id="760" w:author="Michele Hart" w:date="2016-09-18T18:00:00Z">
        <w:r>
          <w:t xml:space="preserve"> example with page clutter removed</w:t>
        </w:r>
      </w:ins>
    </w:p>
    <w:p w14:paraId="29667544" w14:textId="5B08F95D" w:rsidR="00206AF6" w:rsidRDefault="00206AF6">
      <w:pPr>
        <w:rPr>
          <w:ins w:id="761" w:author="Michele Hart" w:date="2016-09-03T00:16:00Z"/>
          <w:rFonts w:asciiTheme="majorHAnsi" w:eastAsiaTheme="majorEastAsia" w:hAnsiTheme="majorHAnsi" w:cstheme="majorBidi"/>
          <w:color w:val="2E74B5" w:themeColor="accent1" w:themeShade="BF"/>
          <w:sz w:val="26"/>
          <w:szCs w:val="26"/>
        </w:rPr>
      </w:pPr>
    </w:p>
    <w:p w14:paraId="28B643C5" w14:textId="72181D69" w:rsidR="00FD60D6" w:rsidRPr="005B733E" w:rsidDel="005B51FF" w:rsidRDefault="00FD60D6">
      <w:pPr>
        <w:pStyle w:val="Heading2"/>
        <w:rPr>
          <w:del w:id="762" w:author="Michele Hart" w:date="2016-03-02T11:10:00Z"/>
        </w:rPr>
        <w:pPrChange w:id="763" w:author="Michele Hart" w:date="2016-09-03T11:26:00Z">
          <w:pPr/>
        </w:pPrChange>
      </w:pPr>
      <w:del w:id="764" w:author="Michele Hart" w:date="2016-03-02T11:10:00Z">
        <w:r w:rsidRPr="00A074B3" w:rsidDel="005B51FF">
          <w:delText>Organizing the dashboard</w:delText>
        </w:r>
      </w:del>
      <w:ins w:id="765" w:author="Will Thompson" w:date="2016-02-09T14:23:00Z">
        <w:del w:id="766" w:author="Michele Hart" w:date="2016-03-02T11:10:00Z">
          <w:r w:rsidR="005A3DC9" w:rsidRPr="00A074B3" w:rsidDel="005B51FF">
            <w:delText>your reports</w:delText>
          </w:r>
        </w:del>
      </w:ins>
    </w:p>
    <w:p w14:paraId="7352A65E" w14:textId="5E68DEF5" w:rsidR="00FD60D6" w:rsidRPr="005B733E" w:rsidDel="00B25BBB" w:rsidRDefault="00FD60D6">
      <w:pPr>
        <w:pStyle w:val="Heading2"/>
        <w:rPr>
          <w:del w:id="767" w:author="Michele Hart" w:date="2016-03-02T11:18:00Z"/>
          <w:sz w:val="24"/>
        </w:rPr>
        <w:pPrChange w:id="768" w:author="Michele Hart" w:date="2016-09-03T11:26:00Z">
          <w:pPr/>
        </w:pPrChange>
      </w:pPr>
      <w:del w:id="769" w:author="Michele Hart" w:date="2016-03-02T11:18:00Z">
        <w:r w:rsidRPr="005B733E" w:rsidDel="00B25BBB">
          <w:rPr>
            <w:sz w:val="24"/>
          </w:rPr>
          <w:delText>There are</w:delText>
        </w:r>
      </w:del>
      <w:ins w:id="770" w:author="Will Thompson" w:date="2016-02-09T15:12:00Z">
        <w:del w:id="771" w:author="Michele Hart" w:date="2016-03-02T11:18:00Z">
          <w:r w:rsidR="00ED5751" w:rsidRPr="005B733E" w:rsidDel="00B25BBB">
            <w:rPr>
              <w:sz w:val="24"/>
            </w:rPr>
            <w:delText xml:space="preserve"> some</w:delText>
          </w:r>
        </w:del>
      </w:ins>
      <w:del w:id="772" w:author="Michele Hart" w:date="2016-03-02T11:18:00Z">
        <w:r w:rsidRPr="005B733E" w:rsidDel="00B25BBB">
          <w:rPr>
            <w:sz w:val="24"/>
          </w:rPr>
          <w:delText xml:space="preserve"> very simple &amp; quick principles that can help your dashboard </w:delText>
        </w:r>
      </w:del>
      <w:ins w:id="773" w:author="Will Thompson" w:date="2016-02-09T14:23:00Z">
        <w:del w:id="774" w:author="Michele Hart" w:date="2016-03-02T11:18:00Z">
          <w:r w:rsidR="005A3DC9" w:rsidRPr="005B733E" w:rsidDel="00B25BBB">
            <w:rPr>
              <w:sz w:val="24"/>
            </w:rPr>
            <w:delText xml:space="preserve">report </w:delText>
          </w:r>
        </w:del>
      </w:ins>
      <w:del w:id="775" w:author="Michele Hart" w:date="2016-03-02T11:18:00Z">
        <w:r w:rsidRPr="005B733E" w:rsidDel="00B25BBB">
          <w:rPr>
            <w:sz w:val="24"/>
          </w:rPr>
          <w:delText>look professional.</w:delText>
        </w:r>
      </w:del>
    </w:p>
    <w:p w14:paraId="1A98AABD" w14:textId="7E85887B" w:rsidR="00342AE6" w:rsidRPr="005B733E" w:rsidDel="00052D20" w:rsidRDefault="004D01EE">
      <w:pPr>
        <w:pStyle w:val="Heading2"/>
        <w:rPr>
          <w:del w:id="776" w:author="Michele Hart" w:date="2016-09-03T11:26:00Z"/>
          <w:sz w:val="24"/>
        </w:rPr>
        <w:pPrChange w:id="777" w:author="Michele Hart" w:date="2016-09-03T11:26:00Z">
          <w:pPr/>
        </w:pPrChange>
      </w:pPr>
      <w:del w:id="778" w:author="Michele Hart" w:date="2016-03-02T11:12:00Z">
        <w:r w:rsidRPr="005B733E" w:rsidDel="005B51FF">
          <w:rPr>
            <w:sz w:val="24"/>
          </w:rPr>
          <w:delText>We will</w:delText>
        </w:r>
      </w:del>
      <w:del w:id="779" w:author="Michele Hart" w:date="2016-09-02T22:38:00Z">
        <w:r w:rsidRPr="005B733E" w:rsidDel="001C734A">
          <w:rPr>
            <w:sz w:val="24"/>
          </w:rPr>
          <w:delText xml:space="preserve"> show these principles in the context of a very poorly</w:delText>
        </w:r>
      </w:del>
      <w:del w:id="780" w:author="Michele Hart" w:date="2016-03-02T11:46:00Z">
        <w:r w:rsidRPr="005B733E" w:rsidDel="003A3797">
          <w:rPr>
            <w:sz w:val="24"/>
          </w:rPr>
          <w:delText xml:space="preserve"> </w:delText>
        </w:r>
      </w:del>
      <w:del w:id="781" w:author="Michele Hart" w:date="2016-09-02T22:38:00Z">
        <w:r w:rsidRPr="005B733E" w:rsidDel="001C734A">
          <w:rPr>
            <w:sz w:val="24"/>
          </w:rPr>
          <w:delText xml:space="preserve">designed report that </w:delText>
        </w:r>
      </w:del>
      <w:del w:id="782" w:author="Michele Hart" w:date="2016-03-02T11:22:00Z">
        <w:r w:rsidRPr="005B733E" w:rsidDel="00B25BBB">
          <w:rPr>
            <w:sz w:val="24"/>
          </w:rPr>
          <w:delText>we will</w:delText>
        </w:r>
      </w:del>
      <w:del w:id="783" w:author="Michele Hart" w:date="2016-09-02T22:38:00Z">
        <w:r w:rsidRPr="005B733E" w:rsidDel="001C734A">
          <w:rPr>
            <w:sz w:val="24"/>
          </w:rPr>
          <w:delText xml:space="preserve"> modify step-by-step as we go through the different principles</w:delText>
        </w:r>
      </w:del>
      <w:ins w:id="784" w:author="Will Thompson" w:date="2016-02-09T14:23:00Z">
        <w:del w:id="785" w:author="Michele Hart" w:date="2016-09-02T22:38:00Z">
          <w:r w:rsidR="006218BE" w:rsidRPr="005B733E" w:rsidDel="001C734A">
            <w:rPr>
              <w:sz w:val="24"/>
            </w:rPr>
            <w:delText>to make improvements</w:delText>
          </w:r>
        </w:del>
      </w:ins>
    </w:p>
    <w:p w14:paraId="632C07ED" w14:textId="63D1C86C" w:rsidR="00FD60D6" w:rsidRPr="005B733E" w:rsidDel="005B51FF" w:rsidRDefault="00FD60D6">
      <w:pPr>
        <w:pStyle w:val="Heading2"/>
        <w:rPr>
          <w:del w:id="786" w:author="Michele Hart" w:date="2016-03-02T11:12:00Z"/>
          <w:sz w:val="24"/>
        </w:rPr>
        <w:pPrChange w:id="787" w:author="Michele Hart" w:date="2016-09-03T11:26:00Z">
          <w:pPr/>
        </w:pPrChange>
      </w:pPr>
      <w:del w:id="788" w:author="Michele Hart" w:date="2016-03-02T11:12:00Z">
        <w:r w:rsidRPr="005B733E" w:rsidDel="005B51FF">
          <w:rPr>
            <w:sz w:val="24"/>
          </w:rPr>
          <w:delText xml:space="preserve">The first look </w:delText>
        </w:r>
      </w:del>
      <w:ins w:id="789" w:author="Will Thompson" w:date="2016-02-09T14:23:00Z">
        <w:del w:id="790" w:author="Michele Hart" w:date="2016-03-02T11:12:00Z">
          <w:r w:rsidR="006218BE" w:rsidRPr="005B733E" w:rsidDel="005B51FF">
            <w:rPr>
              <w:sz w:val="24"/>
            </w:rPr>
            <w:delText xml:space="preserve">impression </w:delText>
          </w:r>
        </w:del>
      </w:ins>
      <w:del w:id="791" w:author="Michele Hart" w:date="2016-03-02T11:12:00Z">
        <w:r w:rsidRPr="005B733E" w:rsidDel="005B51FF">
          <w:rPr>
            <w:sz w:val="24"/>
          </w:rPr>
          <w:delText xml:space="preserve">is important and having a poor </w:delText>
        </w:r>
        <w:commentRangeStart w:id="792"/>
        <w:commentRangeStart w:id="793"/>
        <w:r w:rsidRPr="005B733E" w:rsidDel="005B51FF">
          <w:rPr>
            <w:sz w:val="24"/>
          </w:rPr>
          <w:delText xml:space="preserve">first overview </w:delText>
        </w:r>
      </w:del>
      <w:ins w:id="794" w:author="Will Thompson" w:date="2016-02-09T14:23:00Z">
        <w:del w:id="795" w:author="Michele Hart" w:date="2016-03-02T11:12:00Z">
          <w:r w:rsidR="006218BE" w:rsidRPr="005B733E" w:rsidDel="005B51FF">
            <w:rPr>
              <w:sz w:val="24"/>
            </w:rPr>
            <w:delText xml:space="preserve">page </w:delText>
          </w:r>
        </w:del>
      </w:ins>
      <w:commentRangeEnd w:id="792"/>
      <w:del w:id="796" w:author="Michele Hart" w:date="2016-09-03T11:26:00Z">
        <w:r w:rsidR="005B51FF" w:rsidRPr="005B733E" w:rsidDel="00052D20">
          <w:rPr>
            <w:rStyle w:val="CommentReference"/>
          </w:rPr>
          <w:commentReference w:id="792"/>
        </w:r>
      </w:del>
      <w:bookmarkStart w:id="797" w:name="_Toc463088125"/>
      <w:bookmarkStart w:id="798" w:name="_Toc463088168"/>
      <w:commentRangeEnd w:id="793"/>
      <w:r w:rsidR="00436400">
        <w:rPr>
          <w:rStyle w:val="CommentReference"/>
          <w:rFonts w:asciiTheme="minorHAnsi" w:eastAsiaTheme="minorHAnsi" w:hAnsiTheme="minorHAnsi" w:cstheme="minorBidi"/>
          <w:color w:val="auto"/>
        </w:rPr>
        <w:commentReference w:id="793"/>
      </w:r>
      <w:bookmarkEnd w:id="797"/>
      <w:bookmarkEnd w:id="798"/>
      <w:del w:id="799" w:author="Michele Hart" w:date="2016-03-02T11:12:00Z">
        <w:r w:rsidRPr="005B733E" w:rsidDel="005B51FF">
          <w:rPr>
            <w:sz w:val="24"/>
          </w:rPr>
          <w:delText>isn’t a good start</w:delText>
        </w:r>
      </w:del>
    </w:p>
    <w:p w14:paraId="2B39003E" w14:textId="1F35D256" w:rsidR="009B609F" w:rsidRPr="005B733E" w:rsidDel="00052D20" w:rsidRDefault="004D01EE">
      <w:pPr>
        <w:pStyle w:val="Heading2"/>
        <w:rPr>
          <w:del w:id="800" w:author="Michele Hart" w:date="2016-09-03T11:26:00Z"/>
          <w:sz w:val="24"/>
        </w:rPr>
        <w:pPrChange w:id="801" w:author="Michele Hart" w:date="2016-09-03T11:26:00Z">
          <w:pPr/>
        </w:pPrChange>
      </w:pPr>
      <w:del w:id="802" w:author="Michele Hart" w:date="2016-09-02T17:36:00Z">
        <w:r w:rsidRPr="005B733E" w:rsidDel="00342AE6">
          <w:rPr>
            <w:noProof/>
          </w:rPr>
          <w:drawing>
            <wp:inline distT="0" distB="0" distL="0" distR="0" wp14:anchorId="7E0E49E5" wp14:editId="3ED42168">
              <wp:extent cx="5550195" cy="3190769"/>
              <wp:effectExtent l="19050" t="1905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483" cy="3209331"/>
                      </a:xfrm>
                      <a:prstGeom prst="rect">
                        <a:avLst/>
                      </a:prstGeom>
                      <a:ln>
                        <a:solidFill>
                          <a:schemeClr val="tx1"/>
                        </a:solidFill>
                      </a:ln>
                    </pic:spPr>
                  </pic:pic>
                </a:graphicData>
              </a:graphic>
            </wp:inline>
          </w:drawing>
        </w:r>
      </w:del>
    </w:p>
    <w:p w14:paraId="44CB08A4" w14:textId="2CF1CCA9" w:rsidR="005E3598" w:rsidRPr="00F3273C" w:rsidDel="00EA34C0" w:rsidRDefault="005E3598">
      <w:pPr>
        <w:rPr>
          <w:del w:id="803" w:author="Michele Hart" w:date="2016-09-02T22:47:00Z"/>
          <w:sz w:val="24"/>
        </w:rPr>
      </w:pPr>
      <w:del w:id="804" w:author="Michele Hart" w:date="2016-09-02T22:47:00Z">
        <w:r w:rsidRPr="00F3273C" w:rsidDel="00EA34C0">
          <w:rPr>
            <w:sz w:val="24"/>
          </w:rPr>
          <w:delText>The submission above has many issues</w:delText>
        </w:r>
      </w:del>
    </w:p>
    <w:p w14:paraId="589C96D0" w14:textId="0500B896" w:rsidR="00DD0ADA" w:rsidRPr="00F3273C" w:rsidDel="000636FA" w:rsidRDefault="005E3598">
      <w:pPr>
        <w:pStyle w:val="ListParagraph"/>
        <w:numPr>
          <w:ilvl w:val="0"/>
          <w:numId w:val="5"/>
        </w:numPr>
        <w:rPr>
          <w:ins w:id="805" w:author="Will Thompson" w:date="2016-02-09T14:23:00Z"/>
          <w:del w:id="806" w:author="Michele Hart" w:date="2016-03-02T11:44:00Z"/>
          <w:sz w:val="24"/>
          <w:rPrChange w:id="807" w:author="Michele Hart" w:date="2016-09-14T02:02:00Z">
            <w:rPr>
              <w:ins w:id="808" w:author="Will Thompson" w:date="2016-02-09T14:23:00Z"/>
              <w:del w:id="809" w:author="Michele Hart" w:date="2016-03-02T11:44:00Z"/>
            </w:rPr>
          </w:rPrChange>
        </w:rPr>
        <w:pPrChange w:id="810" w:author="Will Thompson" w:date="2016-02-09T15:12:00Z">
          <w:pPr>
            <w:pStyle w:val="ListParagraph"/>
            <w:numPr>
              <w:numId w:val="1"/>
            </w:numPr>
            <w:ind w:left="1447" w:hanging="360"/>
          </w:pPr>
        </w:pPrChange>
      </w:pPr>
      <w:del w:id="811" w:author="Michele Hart" w:date="2016-03-02T11:30:00Z">
        <w:r w:rsidRPr="00F3273C" w:rsidDel="00DD0ADA">
          <w:rPr>
            <w:sz w:val="24"/>
            <w:rPrChange w:id="812" w:author="Michele Hart" w:date="2016-09-14T02:02:00Z">
              <w:rPr/>
            </w:rPrChange>
          </w:rPr>
          <w:delText xml:space="preserve">No </w:delText>
        </w:r>
      </w:del>
      <w:del w:id="813" w:author="Michele Hart" w:date="2016-03-02T11:23:00Z">
        <w:r w:rsidRPr="00F3273C" w:rsidDel="00B25BBB">
          <w:rPr>
            <w:sz w:val="24"/>
            <w:rPrChange w:id="814" w:author="Michele Hart" w:date="2016-09-14T02:02:00Z">
              <w:rPr/>
            </w:rPrChange>
          </w:rPr>
          <w:delText xml:space="preserve">overall </w:delText>
        </w:r>
      </w:del>
      <w:del w:id="815" w:author="Michele Hart" w:date="2016-03-02T11:44:00Z">
        <w:r w:rsidRPr="00F3273C" w:rsidDel="000636FA">
          <w:rPr>
            <w:sz w:val="24"/>
            <w:rPrChange w:id="816" w:author="Michele Hart" w:date="2016-09-14T02:02:00Z">
              <w:rPr/>
            </w:rPrChange>
          </w:rPr>
          <w:delText xml:space="preserve">slide </w:delText>
        </w:r>
      </w:del>
      <w:ins w:id="817" w:author="Will Thompson" w:date="2016-02-09T14:23:00Z">
        <w:del w:id="818" w:author="Michele Hart" w:date="2016-03-02T11:44:00Z">
          <w:r w:rsidR="006218BE" w:rsidRPr="00F3273C" w:rsidDel="000636FA">
            <w:rPr>
              <w:sz w:val="24"/>
              <w:rPrChange w:id="819" w:author="Michele Hart" w:date="2016-09-14T02:02:00Z">
                <w:rPr/>
              </w:rPrChange>
            </w:rPr>
            <w:delText xml:space="preserve">page </w:delText>
          </w:r>
        </w:del>
      </w:ins>
      <w:del w:id="820" w:author="Michele Hart" w:date="2016-03-02T11:44:00Z">
        <w:r w:rsidRPr="00F3273C" w:rsidDel="000636FA">
          <w:rPr>
            <w:sz w:val="24"/>
            <w:rPrChange w:id="821" w:author="Michele Hart" w:date="2016-09-14T02:02:00Z">
              <w:rPr/>
            </w:rPrChange>
          </w:rPr>
          <w:delText>title</w:delText>
        </w:r>
      </w:del>
    </w:p>
    <w:p w14:paraId="63CAB759" w14:textId="14FCB3DB" w:rsidR="005E3598" w:rsidRPr="00F3273C" w:rsidDel="000636FA" w:rsidRDefault="006218BE">
      <w:pPr>
        <w:pStyle w:val="ListParagraph"/>
        <w:numPr>
          <w:ilvl w:val="1"/>
          <w:numId w:val="5"/>
        </w:numPr>
        <w:rPr>
          <w:del w:id="822" w:author="Michele Hart" w:date="2016-03-02T11:44:00Z"/>
          <w:moveFrom w:id="823" w:author="Michele Hart" w:date="2016-03-02T11:31:00Z"/>
          <w:sz w:val="24"/>
          <w:rPrChange w:id="824" w:author="Michele Hart" w:date="2016-09-14T02:02:00Z">
            <w:rPr>
              <w:del w:id="825" w:author="Michele Hart" w:date="2016-03-02T11:44:00Z"/>
              <w:moveFrom w:id="826" w:author="Michele Hart" w:date="2016-03-02T11:31:00Z"/>
            </w:rPr>
          </w:rPrChange>
        </w:rPr>
        <w:pPrChange w:id="827" w:author="Will Thompson" w:date="2016-02-09T15:12:00Z">
          <w:pPr>
            <w:pStyle w:val="ListParagraph"/>
            <w:numPr>
              <w:numId w:val="1"/>
            </w:numPr>
            <w:ind w:left="1447" w:hanging="360"/>
          </w:pPr>
        </w:pPrChange>
      </w:pPr>
      <w:moveFromRangeStart w:id="828" w:author="Michele Hart" w:date="2016-03-02T11:31:00Z" w:name="move444681598"/>
      <w:moveFrom w:id="829" w:author="Michele Hart" w:date="2016-03-02T11:31:00Z">
        <w:ins w:id="830" w:author="Will Thompson" w:date="2016-02-09T14:23:00Z">
          <w:del w:id="831" w:author="Michele Hart" w:date="2016-03-02T11:44:00Z">
            <w:r w:rsidRPr="00F3273C" w:rsidDel="000636FA">
              <w:rPr>
                <w:sz w:val="24"/>
                <w:rPrChange w:id="832" w:author="Michele Hart" w:date="2016-09-14T02:02:00Z">
                  <w:rPr/>
                </w:rPrChange>
              </w:rPr>
              <w:delText xml:space="preserve">You can add textboxes to your </w:delText>
            </w:r>
          </w:del>
        </w:ins>
        <w:ins w:id="833" w:author="Will Thompson" w:date="2016-02-09T14:24:00Z">
          <w:del w:id="834" w:author="Michele Hart" w:date="2016-03-02T11:44:00Z">
            <w:r w:rsidRPr="00F3273C" w:rsidDel="000636FA">
              <w:rPr>
                <w:sz w:val="24"/>
                <w:rPrChange w:id="835" w:author="Michele Hart" w:date="2016-09-14T02:02:00Z">
                  <w:rPr/>
                </w:rPrChange>
              </w:rPr>
              <w:delText>report</w:delText>
            </w:r>
          </w:del>
        </w:ins>
        <w:ins w:id="836" w:author="Will Thompson" w:date="2016-02-09T14:23:00Z">
          <w:del w:id="837" w:author="Michele Hart" w:date="2016-03-02T11:44:00Z">
            <w:r w:rsidRPr="00F3273C" w:rsidDel="000636FA">
              <w:rPr>
                <w:sz w:val="24"/>
                <w:rPrChange w:id="838" w:author="Michele Hart" w:date="2016-09-14T02:02:00Z">
                  <w:rPr/>
                </w:rPrChange>
              </w:rPr>
              <w:delText xml:space="preserve"> </w:delText>
            </w:r>
          </w:del>
        </w:ins>
        <w:ins w:id="839" w:author="Will Thompson" w:date="2016-02-09T14:24:00Z">
          <w:del w:id="840" w:author="Michele Hart" w:date="2016-03-02T11:44:00Z">
            <w:r w:rsidRPr="00F3273C" w:rsidDel="000636FA">
              <w:rPr>
                <w:sz w:val="24"/>
                <w:rPrChange w:id="841" w:author="Michele Hart" w:date="2016-09-14T02:02:00Z">
                  <w:rPr/>
                </w:rPrChange>
              </w:rPr>
              <w:delText>to use as titles</w:delText>
            </w:r>
          </w:del>
        </w:ins>
        <w:ins w:id="842" w:author="Will Thompson" w:date="2016-02-09T14:25:00Z">
          <w:del w:id="843" w:author="Michele Hart" w:date="2016-03-02T11:44:00Z">
            <w:r w:rsidRPr="00F3273C" w:rsidDel="000636FA">
              <w:rPr>
                <w:sz w:val="24"/>
                <w:rPrChange w:id="844" w:author="Michele Hart" w:date="2016-09-14T02:02:00Z">
                  <w:rPr/>
                </w:rPrChange>
              </w:rPr>
              <w:delText>. https://powerbi.microsoft.com/en-us/documentation/powerbi-service-text-boxes-in-reports/</w:delText>
            </w:r>
          </w:del>
        </w:ins>
        <w:del w:id="845" w:author="Michele Hart" w:date="2016-03-02T11:44:00Z">
          <w:r w:rsidR="005E3598" w:rsidRPr="00F3273C" w:rsidDel="000636FA">
            <w:rPr>
              <w:sz w:val="24"/>
              <w:rPrChange w:id="846" w:author="Michele Hart" w:date="2016-09-14T02:02:00Z">
                <w:rPr/>
              </w:rPrChange>
            </w:rPr>
            <w:delText xml:space="preserve"> </w:delText>
          </w:r>
        </w:del>
      </w:moveFrom>
    </w:p>
    <w:moveFromRangeEnd w:id="828"/>
    <w:p w14:paraId="72E8AE64" w14:textId="204B0CD8" w:rsidR="005E3598" w:rsidRPr="00F3273C" w:rsidDel="00EA34C0" w:rsidRDefault="005E3598">
      <w:pPr>
        <w:pStyle w:val="ListParagraph"/>
        <w:numPr>
          <w:ilvl w:val="0"/>
          <w:numId w:val="5"/>
        </w:numPr>
        <w:rPr>
          <w:del w:id="847" w:author="Michele Hart" w:date="2016-09-02T22:47:00Z"/>
          <w:sz w:val="24"/>
          <w:rPrChange w:id="848" w:author="Michele Hart" w:date="2016-09-14T02:02:00Z">
            <w:rPr>
              <w:del w:id="849" w:author="Michele Hart" w:date="2016-09-02T22:47:00Z"/>
            </w:rPr>
          </w:rPrChange>
        </w:rPr>
        <w:pPrChange w:id="850" w:author="Will Thompson" w:date="2016-02-09T15:12:00Z">
          <w:pPr>
            <w:pStyle w:val="ListParagraph"/>
            <w:numPr>
              <w:numId w:val="1"/>
            </w:numPr>
            <w:ind w:left="1447" w:hanging="360"/>
          </w:pPr>
        </w:pPrChange>
      </w:pPr>
      <w:del w:id="851" w:author="Michele Hart" w:date="2016-03-02T11:44:00Z">
        <w:r w:rsidRPr="00F3273C" w:rsidDel="000636FA">
          <w:rPr>
            <w:sz w:val="24"/>
            <w:rPrChange w:id="852" w:author="Michele Hart" w:date="2016-09-14T02:02:00Z">
              <w:rPr/>
            </w:rPrChange>
          </w:rPr>
          <w:delText xml:space="preserve">To </w:delText>
        </w:r>
      </w:del>
      <w:ins w:id="853" w:author="Will Thompson" w:date="2016-02-09T14:27:00Z">
        <w:del w:id="854" w:author="Michele Hart" w:date="2016-03-02T11:44:00Z">
          <w:r w:rsidR="006218BE" w:rsidRPr="00F3273C" w:rsidDel="000636FA">
            <w:rPr>
              <w:sz w:val="24"/>
              <w:rPrChange w:id="855" w:author="Michele Hart" w:date="2016-09-14T02:02:00Z">
                <w:rPr/>
              </w:rPrChange>
            </w:rPr>
            <w:delText>Un</w:delText>
          </w:r>
        </w:del>
      </w:ins>
      <w:del w:id="856" w:author="Michele Hart" w:date="2016-03-02T11:44:00Z">
        <w:r w:rsidRPr="00F3273C" w:rsidDel="000636FA">
          <w:rPr>
            <w:sz w:val="24"/>
            <w:rPrChange w:id="857" w:author="Michele Hart" w:date="2016-09-14T02:02:00Z">
              <w:rPr/>
            </w:rPrChange>
          </w:rPr>
          <w:delText xml:space="preserve">clear chart </w:delText>
        </w:r>
      </w:del>
      <w:del w:id="858" w:author="Michele Hart" w:date="2016-03-02T11:33:00Z">
        <w:r w:rsidRPr="00F3273C" w:rsidDel="00DD0ADA">
          <w:rPr>
            <w:sz w:val="24"/>
            <w:rPrChange w:id="859" w:author="Michele Hart" w:date="2016-09-14T02:02:00Z">
              <w:rPr/>
            </w:rPrChange>
          </w:rPr>
          <w:delText>labels (too s</w:delText>
        </w:r>
      </w:del>
      <w:del w:id="860" w:author="Michele Hart" w:date="2016-03-02T11:31:00Z">
        <w:r w:rsidRPr="00F3273C" w:rsidDel="00DD0ADA">
          <w:rPr>
            <w:sz w:val="24"/>
            <w:rPrChange w:id="861" w:author="Michele Hart" w:date="2016-09-14T02:02:00Z">
              <w:rPr/>
            </w:rPrChange>
          </w:rPr>
          <w:delText>mall &amp; light font)</w:delText>
        </w:r>
      </w:del>
    </w:p>
    <w:p w14:paraId="63772318" w14:textId="4C68EE2C" w:rsidR="005E3598" w:rsidRPr="00F3273C" w:rsidDel="00DD0ADA" w:rsidRDefault="005E3598">
      <w:pPr>
        <w:pStyle w:val="ListParagraph"/>
        <w:numPr>
          <w:ilvl w:val="0"/>
          <w:numId w:val="5"/>
        </w:numPr>
        <w:rPr>
          <w:del w:id="862" w:author="Michele Hart" w:date="2016-03-02T11:32:00Z"/>
          <w:sz w:val="24"/>
          <w:rPrChange w:id="863" w:author="Michele Hart" w:date="2016-09-14T02:02:00Z">
            <w:rPr>
              <w:del w:id="864" w:author="Michele Hart" w:date="2016-03-02T11:32:00Z"/>
            </w:rPr>
          </w:rPrChange>
        </w:rPr>
        <w:pPrChange w:id="865" w:author="Will Thompson" w:date="2016-02-09T15:12:00Z">
          <w:pPr>
            <w:pStyle w:val="ListParagraph"/>
            <w:numPr>
              <w:numId w:val="1"/>
            </w:numPr>
            <w:ind w:left="1447" w:hanging="360"/>
          </w:pPr>
        </w:pPrChange>
      </w:pPr>
      <w:del w:id="866" w:author="Michele Hart" w:date="2016-03-02T11:32:00Z">
        <w:r w:rsidRPr="00F3273C" w:rsidDel="00DD0ADA">
          <w:rPr>
            <w:sz w:val="24"/>
            <w:rPrChange w:id="867" w:author="Michele Hart" w:date="2016-09-14T02:02:00Z">
              <w:rPr/>
            </w:rPrChange>
          </w:rPr>
          <w:delText>Chart</w:delText>
        </w:r>
      </w:del>
      <w:ins w:id="868" w:author="Will Thompson" w:date="2016-02-09T14:42:00Z">
        <w:del w:id="869" w:author="Michele Hart" w:date="2016-03-02T11:32:00Z">
          <w:r w:rsidR="000869DC" w:rsidRPr="00F3273C" w:rsidDel="00DD0ADA">
            <w:rPr>
              <w:sz w:val="24"/>
              <w:rPrChange w:id="870" w:author="Michele Hart" w:date="2016-09-14T02:02:00Z">
                <w:rPr/>
              </w:rPrChange>
            </w:rPr>
            <w:delText>s</w:delText>
          </w:r>
        </w:del>
      </w:ins>
      <w:del w:id="871" w:author="Michele Hart" w:date="2016-03-02T11:32:00Z">
        <w:r w:rsidRPr="00F3273C" w:rsidDel="00DD0ADA">
          <w:rPr>
            <w:sz w:val="24"/>
            <w:rPrChange w:id="872" w:author="Michele Hart" w:date="2016-09-14T02:02:00Z">
              <w:rPr/>
            </w:rPrChange>
          </w:rPr>
          <w:delText xml:space="preserve"> are not aligned</w:delText>
        </w:r>
      </w:del>
    </w:p>
    <w:p w14:paraId="6C8A37CB" w14:textId="754A3D59" w:rsidR="005E3598" w:rsidRPr="00F3273C" w:rsidDel="00EA34C0" w:rsidRDefault="005E3598">
      <w:pPr>
        <w:pStyle w:val="ListParagraph"/>
        <w:numPr>
          <w:ilvl w:val="0"/>
          <w:numId w:val="5"/>
        </w:numPr>
        <w:rPr>
          <w:del w:id="873" w:author="Michele Hart" w:date="2016-09-02T22:47:00Z"/>
          <w:sz w:val="24"/>
          <w:rPrChange w:id="874" w:author="Michele Hart" w:date="2016-09-14T02:02:00Z">
            <w:rPr>
              <w:del w:id="875" w:author="Michele Hart" w:date="2016-09-02T22:47:00Z"/>
            </w:rPr>
          </w:rPrChange>
        </w:rPr>
        <w:pPrChange w:id="876" w:author="Will Thompson" w:date="2016-02-09T15:12:00Z">
          <w:pPr>
            <w:pStyle w:val="ListParagraph"/>
            <w:numPr>
              <w:numId w:val="1"/>
            </w:numPr>
            <w:ind w:left="1447" w:hanging="360"/>
          </w:pPr>
        </w:pPrChange>
      </w:pPr>
      <w:del w:id="877" w:author="Michele Hart" w:date="2016-09-02T22:47:00Z">
        <w:r w:rsidRPr="00F3273C" w:rsidDel="00EA34C0">
          <w:rPr>
            <w:sz w:val="24"/>
            <w:rPrChange w:id="878" w:author="Michele Hart" w:date="2016-09-14T02:02:00Z">
              <w:rPr/>
            </w:rPrChange>
          </w:rPr>
          <w:delText>No</w:delText>
        </w:r>
      </w:del>
      <w:ins w:id="879" w:author="Will Thompson" w:date="2016-02-09T14:27:00Z">
        <w:del w:id="880" w:author="Michele Hart" w:date="2016-09-02T22:47:00Z">
          <w:r w:rsidR="006218BE" w:rsidRPr="00F3273C" w:rsidDel="00EA34C0">
            <w:rPr>
              <w:sz w:val="24"/>
              <w:rPrChange w:id="881" w:author="Michele Hart" w:date="2016-09-14T02:02:00Z">
                <w:rPr/>
              </w:rPrChange>
            </w:rPr>
            <w:delText>Poor use of</w:delText>
          </w:r>
        </w:del>
      </w:ins>
      <w:ins w:id="882" w:author="Will Thompson" w:date="2016-02-09T15:10:00Z">
        <w:del w:id="883" w:author="Michele Hart" w:date="2016-09-02T22:47:00Z">
          <w:r w:rsidR="00ED5751" w:rsidRPr="00F3273C" w:rsidDel="00EA34C0">
            <w:rPr>
              <w:sz w:val="24"/>
              <w:rPrChange w:id="884" w:author="Michele Hart" w:date="2016-09-14T02:02:00Z">
                <w:rPr/>
              </w:rPrChange>
            </w:rPr>
            <w:delText xml:space="preserve"> </w:delText>
          </w:r>
        </w:del>
      </w:ins>
      <w:del w:id="885" w:author="Michele Hart" w:date="2016-09-02T22:47:00Z">
        <w:r w:rsidRPr="00F3273C" w:rsidDel="00EA34C0">
          <w:rPr>
            <w:sz w:val="24"/>
            <w:rPrChange w:id="886" w:author="Michele Hart" w:date="2016-09-14T02:02:00Z">
              <w:rPr/>
            </w:rPrChange>
          </w:rPr>
          <w:delText xml:space="preserve"> N</w:delText>
        </w:r>
      </w:del>
      <w:ins w:id="887" w:author="Will Thompson" w:date="2016-02-09T14:28:00Z">
        <w:del w:id="888" w:author="Michele Hart" w:date="2016-09-02T22:47:00Z">
          <w:r w:rsidR="006218BE" w:rsidRPr="00F3273C" w:rsidDel="00EA34C0">
            <w:rPr>
              <w:sz w:val="24"/>
              <w:rPrChange w:id="889" w:author="Michele Hart" w:date="2016-09-14T02:02:00Z">
                <w:rPr/>
              </w:rPrChange>
            </w:rPr>
            <w:delText>n</w:delText>
          </w:r>
        </w:del>
      </w:ins>
      <w:del w:id="890" w:author="Michele Hart" w:date="2016-09-02T22:47:00Z">
        <w:r w:rsidRPr="00F3273C" w:rsidDel="00EA34C0">
          <w:rPr>
            <w:sz w:val="24"/>
            <w:rPrChange w:id="891" w:author="Michele Hart" w:date="2016-09-14T02:02:00Z">
              <w:rPr/>
            </w:rPrChange>
          </w:rPr>
          <w:delText xml:space="preserve">egative space </w:delText>
        </w:r>
      </w:del>
    </w:p>
    <w:p w14:paraId="0D8B4C0D" w14:textId="1521367C" w:rsidR="004D01EE" w:rsidRPr="00F3273C" w:rsidDel="00EA34C0" w:rsidRDefault="004D01EE">
      <w:pPr>
        <w:pStyle w:val="ListParagraph"/>
        <w:numPr>
          <w:ilvl w:val="0"/>
          <w:numId w:val="5"/>
        </w:numPr>
        <w:rPr>
          <w:ins w:id="892" w:author="Will Thompson" w:date="2016-02-09T14:43:00Z"/>
          <w:del w:id="893" w:author="Michele Hart" w:date="2016-09-02T22:47:00Z"/>
          <w:sz w:val="24"/>
          <w:rPrChange w:id="894" w:author="Michele Hart" w:date="2016-09-14T02:02:00Z">
            <w:rPr>
              <w:ins w:id="895" w:author="Will Thompson" w:date="2016-02-09T14:43:00Z"/>
              <w:del w:id="896" w:author="Michele Hart" w:date="2016-09-02T22:47:00Z"/>
            </w:rPr>
          </w:rPrChange>
        </w:rPr>
        <w:pPrChange w:id="897" w:author="Will Thompson" w:date="2016-02-09T15:12:00Z">
          <w:pPr>
            <w:pStyle w:val="ListParagraph"/>
            <w:numPr>
              <w:numId w:val="1"/>
            </w:numPr>
            <w:ind w:left="1447" w:hanging="360"/>
          </w:pPr>
        </w:pPrChange>
      </w:pPr>
      <w:del w:id="898" w:author="Michele Hart" w:date="2016-03-02T11:32:00Z">
        <w:r w:rsidRPr="00F3273C" w:rsidDel="00DD0ADA">
          <w:rPr>
            <w:sz w:val="24"/>
            <w:rPrChange w:id="899" w:author="Michele Hart" w:date="2016-09-14T02:02:00Z">
              <w:rPr/>
            </w:rPrChange>
          </w:rPr>
          <w:delText xml:space="preserve">Scroll </w:delText>
        </w:r>
      </w:del>
      <w:del w:id="900" w:author="Michele Hart" w:date="2016-09-02T22:47:00Z">
        <w:r w:rsidRPr="00F3273C" w:rsidDel="00EA34C0">
          <w:rPr>
            <w:sz w:val="24"/>
            <w:rPrChange w:id="901" w:author="Michele Hart" w:date="2016-09-14T02:02:00Z">
              <w:rPr/>
            </w:rPrChange>
          </w:rPr>
          <w:delText>bars</w:delText>
        </w:r>
      </w:del>
      <w:del w:id="902" w:author="Michele Hart" w:date="2016-03-02T11:32:00Z">
        <w:r w:rsidRPr="00F3273C" w:rsidDel="00DD0ADA">
          <w:rPr>
            <w:sz w:val="24"/>
            <w:rPrChange w:id="903" w:author="Michele Hart" w:date="2016-09-14T02:02:00Z">
              <w:rPr/>
            </w:rPrChange>
          </w:rPr>
          <w:delText xml:space="preserve"> in charts doesn’t enable </w:delText>
        </w:r>
      </w:del>
      <w:ins w:id="904" w:author="Will Thompson" w:date="2016-02-09T14:28:00Z">
        <w:del w:id="905" w:author="Michele Hart" w:date="2016-03-02T11:32:00Z">
          <w:r w:rsidR="006218BE" w:rsidRPr="00F3273C" w:rsidDel="00DD0ADA">
            <w:rPr>
              <w:sz w:val="24"/>
              <w:rPrChange w:id="906" w:author="Michele Hart" w:date="2016-09-14T02:02:00Z">
                <w:rPr/>
              </w:rPrChange>
            </w:rPr>
            <w:delText xml:space="preserve">make it hard </w:delText>
          </w:r>
        </w:del>
      </w:ins>
      <w:del w:id="907" w:author="Michele Hart" w:date="2016-03-02T11:32:00Z">
        <w:r w:rsidRPr="00F3273C" w:rsidDel="00DD0ADA">
          <w:rPr>
            <w:sz w:val="24"/>
            <w:rPrChange w:id="908" w:author="Michele Hart" w:date="2016-09-14T02:02:00Z">
              <w:rPr/>
            </w:rPrChange>
          </w:rPr>
          <w:delText>to see overall picture right away</w:delText>
        </w:r>
      </w:del>
    </w:p>
    <w:p w14:paraId="33F15861" w14:textId="18951188" w:rsidR="000869DC" w:rsidRPr="00F3273C" w:rsidDel="00EA34C0" w:rsidRDefault="000869DC">
      <w:pPr>
        <w:rPr>
          <w:del w:id="909" w:author="Michele Hart" w:date="2016-09-02T22:47:00Z"/>
          <w:moveFrom w:id="910" w:author="Michele Hart" w:date="2016-03-02T11:38:00Z"/>
        </w:rPr>
        <w:pPrChange w:id="911" w:author="Michele Hart" w:date="2016-03-02T11:46:00Z">
          <w:pPr>
            <w:pStyle w:val="ListParagraph"/>
            <w:numPr>
              <w:numId w:val="1"/>
            </w:numPr>
            <w:ind w:left="1447" w:hanging="360"/>
          </w:pPr>
        </w:pPrChange>
      </w:pPr>
      <w:moveFromRangeStart w:id="912" w:author="Michele Hart" w:date="2016-03-02T11:38:00Z" w:name="move444682051"/>
      <w:moveFrom w:id="913" w:author="Michele Hart" w:date="2016-03-02T11:38:00Z">
        <w:ins w:id="914" w:author="Will Thompson" w:date="2016-02-09T14:43:00Z">
          <w:del w:id="915" w:author="Michele Hart" w:date="2016-09-02T22:47:00Z">
            <w:r w:rsidRPr="00F3273C" w:rsidDel="00EA34C0">
              <w:delText xml:space="preserve">For time series like this, make sure </w:delText>
            </w:r>
          </w:del>
        </w:ins>
        <w:ins w:id="916" w:author="Will Thompson" w:date="2016-02-09T14:44:00Z">
          <w:del w:id="917" w:author="Michele Hart" w:date="2016-09-02T22:47:00Z">
            <w:r w:rsidRPr="00F3273C" w:rsidDel="00EA34C0">
              <w:delText>the axis is set to ‘Continuous’. https://powerbi.microsoft.com/en-us/documentation/powerbi-service-tutorial-customize-x-axis-and-y-axis-properties/</w:delText>
            </w:r>
          </w:del>
        </w:ins>
      </w:moveFrom>
    </w:p>
    <w:moveFromRangeEnd w:id="912"/>
    <w:p w14:paraId="762943A3" w14:textId="76BFABAA" w:rsidR="00001917" w:rsidRPr="00F3273C" w:rsidDel="00DD0ADA" w:rsidRDefault="004D01EE">
      <w:pPr>
        <w:pStyle w:val="ListParagraph"/>
        <w:numPr>
          <w:ilvl w:val="0"/>
          <w:numId w:val="5"/>
        </w:numPr>
        <w:rPr>
          <w:del w:id="918" w:author="Michele Hart" w:date="2016-03-02T11:35:00Z"/>
          <w:sz w:val="24"/>
          <w:rPrChange w:id="919" w:author="Michele Hart" w:date="2016-09-14T02:02:00Z">
            <w:rPr>
              <w:del w:id="920" w:author="Michele Hart" w:date="2016-03-02T11:35:00Z"/>
            </w:rPr>
          </w:rPrChange>
        </w:rPr>
        <w:pPrChange w:id="921" w:author="Will Thompson" w:date="2016-02-09T15:12:00Z">
          <w:pPr>
            <w:pStyle w:val="ListParagraph"/>
            <w:numPr>
              <w:numId w:val="1"/>
            </w:numPr>
            <w:ind w:left="1447" w:hanging="360"/>
          </w:pPr>
        </w:pPrChange>
      </w:pPr>
      <w:del w:id="922" w:author="Michele Hart" w:date="2016-03-02T11:44:00Z">
        <w:r w:rsidRPr="00F3273C" w:rsidDel="000636FA">
          <w:delText xml:space="preserve">Charts are difficult to </w:delText>
        </w:r>
        <w:commentRangeStart w:id="923"/>
        <w:r w:rsidRPr="00F3273C" w:rsidDel="000636FA">
          <w:delText xml:space="preserve">read </w:delText>
        </w:r>
        <w:commentRangeEnd w:id="923"/>
        <w:r w:rsidR="00B25BBB" w:rsidRPr="00F3273C" w:rsidDel="000636FA">
          <w:rPr>
            <w:rStyle w:val="CommentReference"/>
          </w:rPr>
          <w:commentReference w:id="923"/>
        </w:r>
      </w:del>
      <w:commentRangeStart w:id="924"/>
    </w:p>
    <w:p w14:paraId="20989D8E" w14:textId="71D60BD0" w:rsidR="004D01EE" w:rsidRPr="00F3273C" w:rsidDel="003A3797" w:rsidRDefault="004D01EE">
      <w:pPr>
        <w:rPr>
          <w:del w:id="925" w:author="Michele Hart" w:date="2016-03-02T11:46:00Z"/>
          <w:sz w:val="24"/>
        </w:rPr>
      </w:pPr>
      <w:del w:id="926" w:author="Michele Hart" w:date="2016-03-02T11:46:00Z">
        <w:r w:rsidRPr="00F3273C" w:rsidDel="003A3797">
          <w:rPr>
            <w:sz w:val="24"/>
          </w:rPr>
          <w:delText>The overall test should be that somebody without any prior knowledge can quickly understand the quick overview without any explanation from anybody</w:delText>
        </w:r>
      </w:del>
      <w:ins w:id="927" w:author="Will Thompson" w:date="2016-02-09T14:44:00Z">
        <w:del w:id="928" w:author="Michele Hart" w:date="2016-03-02T11:46:00Z">
          <w:r w:rsidR="000869DC" w:rsidRPr="00F3273C" w:rsidDel="003A3797">
            <w:rPr>
              <w:sz w:val="24"/>
            </w:rPr>
            <w:delText>. Liberal use of textboxes to guide people as they read the report will help!</w:delText>
          </w:r>
        </w:del>
      </w:ins>
    </w:p>
    <w:p w14:paraId="19E11A9E" w14:textId="3B901988" w:rsidR="009B609F" w:rsidRPr="00F3273C" w:rsidDel="003A3797" w:rsidRDefault="009B609F">
      <w:pPr>
        <w:rPr>
          <w:del w:id="929" w:author="Michele Hart" w:date="2016-03-02T11:46:00Z"/>
          <w:sz w:val="24"/>
        </w:rPr>
      </w:pPr>
    </w:p>
    <w:p w14:paraId="6BC6E48E" w14:textId="223050B2" w:rsidR="004D01EE" w:rsidRPr="00F3273C" w:rsidDel="003A3797" w:rsidRDefault="004D01EE">
      <w:pPr>
        <w:rPr>
          <w:del w:id="930" w:author="Michele Hart" w:date="2016-03-02T11:46:00Z"/>
          <w:sz w:val="24"/>
        </w:rPr>
      </w:pPr>
    </w:p>
    <w:p w14:paraId="483B0E87" w14:textId="329491C9" w:rsidR="002D35B9" w:rsidRPr="00F3273C" w:rsidDel="003A3797" w:rsidRDefault="002D35B9">
      <w:pPr>
        <w:rPr>
          <w:del w:id="931" w:author="Michele Hart" w:date="2016-03-02T11:46:00Z"/>
          <w:sz w:val="24"/>
        </w:rPr>
      </w:pPr>
    </w:p>
    <w:p w14:paraId="1CA91D19" w14:textId="08A98CB0" w:rsidR="00ED5751" w:rsidRPr="00F3273C" w:rsidDel="003A3797" w:rsidRDefault="00ED5751">
      <w:pPr>
        <w:rPr>
          <w:ins w:id="932" w:author="Will Thompson" w:date="2016-02-09T15:12:00Z"/>
          <w:del w:id="933" w:author="Michele Hart" w:date="2016-03-02T11:46:00Z"/>
          <w:rFonts w:asciiTheme="majorHAnsi" w:eastAsiaTheme="majorEastAsia" w:hAnsiTheme="majorHAnsi" w:cstheme="majorBidi"/>
          <w:color w:val="2E74B5" w:themeColor="accent1" w:themeShade="BF"/>
          <w:sz w:val="32"/>
          <w:szCs w:val="32"/>
        </w:rPr>
      </w:pPr>
    </w:p>
    <w:p w14:paraId="1ECE0992" w14:textId="5FCA8F98" w:rsidR="002D35B9" w:rsidRPr="00F3273C" w:rsidDel="00EA34C0" w:rsidRDefault="002D35B9">
      <w:pPr>
        <w:pStyle w:val="Heading2"/>
        <w:rPr>
          <w:del w:id="934" w:author="Michele Hart" w:date="2016-09-02T22:48:00Z"/>
          <w:sz w:val="32"/>
          <w:rPrChange w:id="935" w:author="Michele Hart" w:date="2016-09-14T02:02:00Z">
            <w:rPr>
              <w:del w:id="936" w:author="Michele Hart" w:date="2016-09-02T22:48:00Z"/>
              <w:b/>
              <w:sz w:val="32"/>
              <w:u w:val="single"/>
            </w:rPr>
          </w:rPrChange>
        </w:rPr>
        <w:pPrChange w:id="937" w:author="Will Thompson" w:date="2016-02-12T10:40:00Z">
          <w:pPr>
            <w:pStyle w:val="ListParagraph"/>
            <w:numPr>
              <w:numId w:val="1"/>
            </w:numPr>
            <w:ind w:left="1447" w:hanging="360"/>
          </w:pPr>
        </w:pPrChange>
      </w:pPr>
      <w:del w:id="938" w:author="Michele Hart" w:date="2016-09-02T22:48:00Z">
        <w:r w:rsidRPr="00F3273C" w:rsidDel="00EA34C0">
          <w:rPr>
            <w:rPrChange w:id="939" w:author="Michele Hart" w:date="2016-09-14T02:02:00Z">
              <w:rPr>
                <w:b/>
                <w:u w:val="single"/>
              </w:rPr>
            </w:rPrChange>
          </w:rPr>
          <w:delText>Alignment</w:delText>
        </w:r>
        <w:commentRangeEnd w:id="924"/>
        <w:r w:rsidR="001A3CFC" w:rsidRPr="00A074B3" w:rsidDel="00EA34C0">
          <w:rPr>
            <w:rStyle w:val="CommentReference"/>
          </w:rPr>
          <w:commentReference w:id="924"/>
        </w:r>
      </w:del>
    </w:p>
    <w:p w14:paraId="6151F66F" w14:textId="5E5879D3" w:rsidR="004D01EE" w:rsidRPr="00F3273C" w:rsidDel="00EA34C0" w:rsidRDefault="005E2DE2">
      <w:pPr>
        <w:rPr>
          <w:del w:id="940" w:author="Michele Hart" w:date="2016-09-02T22:48:00Z"/>
          <w:sz w:val="24"/>
        </w:rPr>
      </w:pPr>
      <w:del w:id="941" w:author="Michele Hart" w:date="2016-09-02T22:48:00Z">
        <w:r w:rsidRPr="00F3273C" w:rsidDel="00EA34C0">
          <w:rPr>
            <w:sz w:val="24"/>
          </w:rPr>
          <w:delText>There are many ways to lay out visuals/table/text but there is one general rule that applies in terms of</w:delText>
        </w:r>
      </w:del>
      <w:ins w:id="942" w:author="Will Thompson" w:date="2016-02-09T14:45:00Z">
        <w:del w:id="943" w:author="Michele Hart" w:date="2016-09-02T22:48:00Z">
          <w:r w:rsidR="000869DC" w:rsidRPr="00F3273C" w:rsidDel="00EA34C0">
            <w:rPr>
              <w:sz w:val="24"/>
            </w:rPr>
            <w:delText>:</w:delText>
          </w:r>
        </w:del>
      </w:ins>
      <w:ins w:id="944" w:author="Will Thompson" w:date="2016-02-09T15:10:00Z">
        <w:del w:id="945" w:author="Michele Hart" w:date="2016-09-02T22:48:00Z">
          <w:r w:rsidR="00ED5751" w:rsidRPr="00F3273C" w:rsidDel="00EA34C0">
            <w:rPr>
              <w:sz w:val="24"/>
            </w:rPr>
            <w:delText xml:space="preserve"> </w:delText>
          </w:r>
        </w:del>
      </w:ins>
      <w:del w:id="946" w:author="Michele Hart" w:date="2016-09-02T22:48:00Z">
        <w:r w:rsidRPr="00F3273C" w:rsidDel="00EA34C0">
          <w:rPr>
            <w:sz w:val="24"/>
          </w:rPr>
          <w:delText xml:space="preserve"> mak</w:delText>
        </w:r>
      </w:del>
      <w:ins w:id="947" w:author="Will Thompson" w:date="2016-02-09T14:45:00Z">
        <w:del w:id="948" w:author="Michele Hart" w:date="2016-09-02T22:48:00Z">
          <w:r w:rsidR="000869DC" w:rsidRPr="00F3273C" w:rsidDel="00EA34C0">
            <w:rPr>
              <w:sz w:val="24"/>
            </w:rPr>
            <w:delText>e</w:delText>
          </w:r>
        </w:del>
      </w:ins>
      <w:del w:id="949" w:author="Michele Hart" w:date="2016-09-02T22:48:00Z">
        <w:r w:rsidRPr="00F3273C" w:rsidDel="00EA34C0">
          <w:rPr>
            <w:sz w:val="24"/>
          </w:rPr>
          <w:delText>ing sure all the elements are aligned</w:delText>
        </w:r>
      </w:del>
    </w:p>
    <w:p w14:paraId="2067FCB5" w14:textId="12C6AD67" w:rsidR="00275D39" w:rsidRPr="00F3273C" w:rsidDel="00EA34C0" w:rsidRDefault="002D35B9">
      <w:pPr>
        <w:rPr>
          <w:del w:id="950" w:author="Michele Hart" w:date="2016-09-02T22:48:00Z"/>
          <w:sz w:val="24"/>
        </w:rPr>
      </w:pPr>
      <w:del w:id="951" w:author="Michele Hart" w:date="2016-09-02T22:48:00Z">
        <w:r w:rsidRPr="00F3273C" w:rsidDel="00EA34C0">
          <w:rPr>
            <w:sz w:val="24"/>
          </w:rPr>
          <w:delText>Alignment doesn’t mean that that the different components need to be the same size</w:delText>
        </w:r>
      </w:del>
    </w:p>
    <w:p w14:paraId="5056734F" w14:textId="629B7778" w:rsidR="001F2F2A" w:rsidRPr="00F3273C" w:rsidDel="00EA34C0" w:rsidRDefault="001F2F2A">
      <w:pPr>
        <w:rPr>
          <w:del w:id="952" w:author="Michele Hart" w:date="2016-09-02T22:48:00Z"/>
          <w:sz w:val="24"/>
        </w:rPr>
      </w:pPr>
      <w:del w:id="953" w:author="Michele Hart" w:date="2016-09-02T22:48:00Z">
        <w:r w:rsidRPr="00F3273C" w:rsidDel="00EA34C0">
          <w:rPr>
            <w:sz w:val="24"/>
          </w:rPr>
          <w:delText xml:space="preserve">We can see in the </w:delText>
        </w:r>
      </w:del>
      <w:del w:id="954" w:author="Michele Hart" w:date="2016-03-02T11:52:00Z">
        <w:r w:rsidRPr="00F3273C" w:rsidDel="005D442B">
          <w:rPr>
            <w:sz w:val="24"/>
          </w:rPr>
          <w:delText xml:space="preserve">slide </w:delText>
        </w:r>
      </w:del>
      <w:del w:id="955" w:author="Michele Hart" w:date="2016-09-02T22:48:00Z">
        <w:r w:rsidRPr="00F3273C" w:rsidDel="00EA34C0">
          <w:rPr>
            <w:sz w:val="24"/>
          </w:rPr>
          <w:delText xml:space="preserve">below that </w:delText>
        </w:r>
      </w:del>
      <w:del w:id="956" w:author="Michele Hart" w:date="2016-03-02T11:53:00Z">
        <w:r w:rsidRPr="00F3273C" w:rsidDel="005D442B">
          <w:rPr>
            <w:sz w:val="24"/>
          </w:rPr>
          <w:delText>all charts are aligned horizontally &amp; vertically</w:delText>
        </w:r>
      </w:del>
    </w:p>
    <w:p w14:paraId="285F92C8" w14:textId="1E7E7CE8" w:rsidR="001C734A" w:rsidRPr="00F3273C" w:rsidDel="00EA34C0" w:rsidRDefault="00264DA6">
      <w:pPr>
        <w:rPr>
          <w:del w:id="957" w:author="Michele Hart" w:date="2016-09-02T22:48:00Z"/>
          <w:sz w:val="24"/>
        </w:rPr>
      </w:pPr>
      <w:del w:id="958" w:author="Michele Hart" w:date="2016-09-02T22:48:00Z">
        <w:r w:rsidRPr="00A074B3" w:rsidDel="00EA34C0">
          <w:rPr>
            <w:noProof/>
          </w:rPr>
          <mc:AlternateContent>
            <mc:Choice Requires="wps">
              <w:drawing>
                <wp:anchor distT="0" distB="0" distL="114300" distR="114300" simplePos="0" relativeHeight="251660288" behindDoc="0" locked="0" layoutInCell="1" allowOverlap="1" wp14:anchorId="7E3229A4" wp14:editId="02E6EE66">
                  <wp:simplePos x="0" y="0"/>
                  <wp:positionH relativeFrom="margin">
                    <wp:posOffset>2150538</wp:posOffset>
                  </wp:positionH>
                  <wp:positionV relativeFrom="paragraph">
                    <wp:posOffset>770255</wp:posOffset>
                  </wp:positionV>
                  <wp:extent cx="3657600" cy="5080"/>
                  <wp:effectExtent l="19050" t="19050" r="19050" b="52070"/>
                  <wp:wrapNone/>
                  <wp:docPr id="6" name="Straight Connector 6"/>
                  <wp:cNvGraphicFramePr/>
                  <a:graphic xmlns:a="http://schemas.openxmlformats.org/drawingml/2006/main">
                    <a:graphicData uri="http://schemas.microsoft.com/office/word/2010/wordprocessingShape">
                      <wps:wsp>
                        <wps:cNvCnPr/>
                        <wps:spPr>
                          <a:xfrm flipH="1">
                            <a:off x="0" y="0"/>
                            <a:ext cx="3657600" cy="508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C6612" id="Straight Connector 6" o:spid="_x0000_s1026" style="position:absolute;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9.35pt,60.65pt" to="457.35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" strokecolor="#ed7d31 [3205]" strokeweight="4.5pt">
                  <v:stroke joinstyle="miter"/>
                  <w10:wrap anchorx="margin"/>
                </v:line>
              </w:pict>
            </mc:Fallback>
          </mc:AlternateContent>
        </w:r>
        <w:r w:rsidRPr="005B733E" w:rsidDel="00EA34C0">
          <w:rPr>
            <w:noProof/>
          </w:rPr>
          <mc:AlternateContent>
            <mc:Choice Requires="wps">
              <w:drawing>
                <wp:anchor distT="0" distB="0" distL="114300" distR="114300" simplePos="0" relativeHeight="251669504" behindDoc="0" locked="0" layoutInCell="1" allowOverlap="1" wp14:anchorId="3F840B67" wp14:editId="705482F0">
                  <wp:simplePos x="0" y="0"/>
                  <wp:positionH relativeFrom="margin">
                    <wp:posOffset>210613</wp:posOffset>
                  </wp:positionH>
                  <wp:positionV relativeFrom="paragraph">
                    <wp:posOffset>4344670</wp:posOffset>
                  </wp:positionV>
                  <wp:extent cx="5577840" cy="5080"/>
                  <wp:effectExtent l="19050" t="19050" r="22860" b="52070"/>
                  <wp:wrapNone/>
                  <wp:docPr id="11" name="Straight Connector 11"/>
                  <wp:cNvGraphicFramePr/>
                  <a:graphic xmlns:a="http://schemas.openxmlformats.org/drawingml/2006/main">
                    <a:graphicData uri="http://schemas.microsoft.com/office/word/2010/wordprocessingShape">
                      <wps:wsp>
                        <wps:cNvCnPr/>
                        <wps:spPr>
                          <a:xfrm flipH="1">
                            <a:off x="0" y="0"/>
                            <a:ext cx="5577840" cy="508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28206" id="Straight Connector 11" o:spid="_x0000_s1026" style="position:absolute;flip:x;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6pt,342.1pt" to="455.8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" strokecolor="#ed7d31 [3205]" strokeweight="4.5pt">
                  <v:stroke joinstyle="miter"/>
                  <w10:wrap anchorx="margin"/>
                </v:line>
              </w:pict>
            </mc:Fallback>
          </mc:AlternateContent>
        </w:r>
        <w:r w:rsidRPr="005B733E" w:rsidDel="00EA34C0">
          <w:rPr>
            <w:noProof/>
          </w:rPr>
          <mc:AlternateContent>
            <mc:Choice Requires="wps">
              <w:drawing>
                <wp:anchor distT="0" distB="0" distL="114300" distR="114300" simplePos="0" relativeHeight="251667456" behindDoc="0" locked="0" layoutInCell="1" allowOverlap="1" wp14:anchorId="35A30D4C" wp14:editId="753020C1">
                  <wp:simplePos x="0" y="0"/>
                  <wp:positionH relativeFrom="column">
                    <wp:posOffset>5798185</wp:posOffset>
                  </wp:positionH>
                  <wp:positionV relativeFrom="paragraph">
                    <wp:posOffset>583993</wp:posOffset>
                  </wp:positionV>
                  <wp:extent cx="0" cy="3749040"/>
                  <wp:effectExtent l="19050" t="0" r="38100" b="41910"/>
                  <wp:wrapNone/>
                  <wp:docPr id="10" name="Straight Connector 10"/>
                  <wp:cNvGraphicFramePr/>
                  <a:graphic xmlns:a="http://schemas.openxmlformats.org/drawingml/2006/main">
                    <a:graphicData uri="http://schemas.microsoft.com/office/word/2010/wordprocessingShape">
                      <wps:wsp>
                        <wps:cNvCnPr/>
                        <wps:spPr>
                          <a:xfrm>
                            <a:off x="0" y="0"/>
                            <a:ext cx="0" cy="374904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C23D8" id="Straight Connector 1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55pt,46pt" to="456.55pt,3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" strokecolor="#ed7d31 [3205]" strokeweight="4.5pt">
                  <v:stroke joinstyle="miter"/>
                </v:line>
              </w:pict>
            </mc:Fallback>
          </mc:AlternateContent>
        </w:r>
        <w:r w:rsidRPr="005B733E" w:rsidDel="00EA34C0">
          <w:rPr>
            <w:noProof/>
          </w:rPr>
          <mc:AlternateContent>
            <mc:Choice Requires="wps">
              <w:drawing>
                <wp:anchor distT="0" distB="0" distL="114300" distR="114300" simplePos="0" relativeHeight="251656192" behindDoc="0" locked="0" layoutInCell="1" allowOverlap="1" wp14:anchorId="3C844C5B" wp14:editId="52658EB6">
                  <wp:simplePos x="0" y="0"/>
                  <wp:positionH relativeFrom="column">
                    <wp:posOffset>218440</wp:posOffset>
                  </wp:positionH>
                  <wp:positionV relativeFrom="paragraph">
                    <wp:posOffset>595630</wp:posOffset>
                  </wp:positionV>
                  <wp:extent cx="0" cy="3749040"/>
                  <wp:effectExtent l="19050" t="0" r="38100" b="41910"/>
                  <wp:wrapNone/>
                  <wp:docPr id="4" name="Straight Connector 4"/>
                  <wp:cNvGraphicFramePr/>
                  <a:graphic xmlns:a="http://schemas.openxmlformats.org/drawingml/2006/main">
                    <a:graphicData uri="http://schemas.microsoft.com/office/word/2010/wordprocessingShape">
                      <wps:wsp>
                        <wps:cNvCnPr/>
                        <wps:spPr>
                          <a:xfrm>
                            <a:off x="0" y="0"/>
                            <a:ext cx="0" cy="374904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F415C" id="Straight Connector 4"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pt,46.9pt" to="17.2pt,3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" strokecolor="#ed7d31 [3205]" strokeweight="4.5pt">
                  <v:stroke joinstyle="miter"/>
                </v:line>
              </w:pict>
            </mc:Fallback>
          </mc:AlternateContent>
        </w:r>
        <w:r w:rsidRPr="005B733E" w:rsidDel="00EA34C0">
          <w:rPr>
            <w:noProof/>
          </w:rPr>
          <mc:AlternateContent>
            <mc:Choice Requires="wps">
              <w:drawing>
                <wp:anchor distT="0" distB="0" distL="114300" distR="114300" simplePos="0" relativeHeight="251665408" behindDoc="0" locked="0" layoutInCell="1" allowOverlap="1" wp14:anchorId="44B3B26D" wp14:editId="1D20CD09">
                  <wp:simplePos x="0" y="0"/>
                  <wp:positionH relativeFrom="column">
                    <wp:posOffset>2151380</wp:posOffset>
                  </wp:positionH>
                  <wp:positionV relativeFrom="paragraph">
                    <wp:posOffset>612140</wp:posOffset>
                  </wp:positionV>
                  <wp:extent cx="0" cy="3749040"/>
                  <wp:effectExtent l="19050" t="0" r="38100" b="41910"/>
                  <wp:wrapNone/>
                  <wp:docPr id="9" name="Straight Connector 9"/>
                  <wp:cNvGraphicFramePr/>
                  <a:graphic xmlns:a="http://schemas.openxmlformats.org/drawingml/2006/main">
                    <a:graphicData uri="http://schemas.microsoft.com/office/word/2010/wordprocessingShape">
                      <wps:wsp>
                        <wps:cNvCnPr/>
                        <wps:spPr>
                          <a:xfrm>
                            <a:off x="0" y="0"/>
                            <a:ext cx="0" cy="374904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C6A01" id="Straight Connector 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4pt,48.2pt" to="169.4pt,3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" strokecolor="#ed7d31 [3205]" strokeweight="4.5pt">
                  <v:stroke joinstyle="miter"/>
                </v:line>
              </w:pict>
            </mc:Fallback>
          </mc:AlternateContent>
        </w:r>
        <w:r w:rsidRPr="005B733E" w:rsidDel="00EA34C0">
          <w:rPr>
            <w:noProof/>
            <w:sz w:val="24"/>
          </w:rPr>
          <mc:AlternateContent>
            <mc:Choice Requires="wps">
              <w:drawing>
                <wp:anchor distT="0" distB="0" distL="114300" distR="114300" simplePos="0" relativeHeight="251662336" behindDoc="0" locked="0" layoutInCell="1" allowOverlap="1" wp14:anchorId="34C7BD20" wp14:editId="0FFD8E37">
                  <wp:simplePos x="0" y="0"/>
                  <wp:positionH relativeFrom="margin">
                    <wp:posOffset>231775</wp:posOffset>
                  </wp:positionH>
                  <wp:positionV relativeFrom="paragraph">
                    <wp:posOffset>2110105</wp:posOffset>
                  </wp:positionV>
                  <wp:extent cx="5577840" cy="5080"/>
                  <wp:effectExtent l="19050" t="19050" r="22860" b="52070"/>
                  <wp:wrapNone/>
                  <wp:docPr id="7" name="Straight Connector 7"/>
                  <wp:cNvGraphicFramePr/>
                  <a:graphic xmlns:a="http://schemas.openxmlformats.org/drawingml/2006/main">
                    <a:graphicData uri="http://schemas.microsoft.com/office/word/2010/wordprocessingShape">
                      <wps:wsp>
                        <wps:cNvCnPr/>
                        <wps:spPr>
                          <a:xfrm flipH="1">
                            <a:off x="0" y="0"/>
                            <a:ext cx="5577840" cy="508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4E74A" id="Straight Connector 7" o:spid="_x0000_s1026" style="position:absolute;flip:x;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5pt,166.15pt" to="457.4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" strokecolor="#ed7d31 [3205]" strokeweight="4.5pt">
                  <v:stroke joinstyle="miter"/>
                  <w10:wrap anchorx="margin"/>
                </v:line>
              </w:pict>
            </mc:Fallback>
          </mc:AlternateContent>
        </w:r>
        <w:r w:rsidRPr="005B733E" w:rsidDel="00EA34C0">
          <w:rPr>
            <w:noProof/>
            <w:sz w:val="24"/>
          </w:rPr>
          <mc:AlternateContent>
            <mc:Choice Requires="wps">
              <w:drawing>
                <wp:anchor distT="0" distB="0" distL="114300" distR="114300" simplePos="0" relativeHeight="251663360" behindDoc="0" locked="0" layoutInCell="1" allowOverlap="1" wp14:anchorId="78792760" wp14:editId="5267B138">
                  <wp:simplePos x="0" y="0"/>
                  <wp:positionH relativeFrom="margin">
                    <wp:posOffset>231775</wp:posOffset>
                  </wp:positionH>
                  <wp:positionV relativeFrom="paragraph">
                    <wp:posOffset>2261235</wp:posOffset>
                  </wp:positionV>
                  <wp:extent cx="5577840" cy="5080"/>
                  <wp:effectExtent l="19050" t="19050" r="22860" b="52070"/>
                  <wp:wrapNone/>
                  <wp:docPr id="8" name="Straight Connector 8"/>
                  <wp:cNvGraphicFramePr/>
                  <a:graphic xmlns:a="http://schemas.openxmlformats.org/drawingml/2006/main">
                    <a:graphicData uri="http://schemas.microsoft.com/office/word/2010/wordprocessingShape">
                      <wps:wsp>
                        <wps:cNvCnPr/>
                        <wps:spPr>
                          <a:xfrm flipH="1">
                            <a:off x="0" y="0"/>
                            <a:ext cx="5577840" cy="508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F71FE" id="Straight Connector 8" o:spid="_x0000_s1026" style="position:absolute;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25pt,178.05pt" to="457.45pt,1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" strokecolor="#ed7d31 [3205]" strokeweight="4.5pt">
                  <v:stroke joinstyle="miter"/>
                  <w10:wrap anchorx="margin"/>
                </v:line>
              </w:pict>
            </mc:Fallback>
          </mc:AlternateContent>
        </w:r>
        <w:r w:rsidRPr="005B733E" w:rsidDel="00EA34C0">
          <w:rPr>
            <w:noProof/>
          </w:rPr>
          <mc:AlternateContent>
            <mc:Choice Requires="wps">
              <w:drawing>
                <wp:anchor distT="0" distB="0" distL="114300" distR="114300" simplePos="0" relativeHeight="251658240" behindDoc="0" locked="0" layoutInCell="1" allowOverlap="1" wp14:anchorId="24D93B73" wp14:editId="62B7AFD6">
                  <wp:simplePos x="0" y="0"/>
                  <wp:positionH relativeFrom="margin">
                    <wp:posOffset>219710</wp:posOffset>
                  </wp:positionH>
                  <wp:positionV relativeFrom="paragraph">
                    <wp:posOffset>619125</wp:posOffset>
                  </wp:positionV>
                  <wp:extent cx="5577840" cy="5509"/>
                  <wp:effectExtent l="19050" t="19050" r="22860" b="52070"/>
                  <wp:wrapNone/>
                  <wp:docPr id="5" name="Straight Connector 5"/>
                  <wp:cNvGraphicFramePr/>
                  <a:graphic xmlns:a="http://schemas.openxmlformats.org/drawingml/2006/main">
                    <a:graphicData uri="http://schemas.microsoft.com/office/word/2010/wordprocessingShape">
                      <wps:wsp>
                        <wps:cNvCnPr/>
                        <wps:spPr>
                          <a:xfrm flipH="1">
                            <a:off x="0" y="0"/>
                            <a:ext cx="5577840" cy="5509"/>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C1115" id="Straight Connector 5" o:spid="_x0000_s1026" style="position:absolute;flip:x;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pt,48.75pt" to="456.5pt,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" strokecolor="#ed7d31 [3205]" strokeweight="4.5pt">
                  <v:stroke joinstyle="miter"/>
                  <w10:wrap anchorx="margin"/>
                </v:line>
              </w:pict>
            </mc:Fallback>
          </mc:AlternateContent>
        </w:r>
        <w:r w:rsidR="002D35B9" w:rsidRPr="005B733E" w:rsidDel="00EA34C0">
          <w:rPr>
            <w:noProof/>
          </w:rPr>
          <w:drawing>
            <wp:inline distT="0" distB="0" distL="0" distR="0" wp14:anchorId="3B608BD8" wp14:editId="6AA309E6">
              <wp:extent cx="5943600" cy="4391660"/>
              <wp:effectExtent l="19050" t="19050" r="1905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91660"/>
                      </a:xfrm>
                      <a:prstGeom prst="rect">
                        <a:avLst/>
                      </a:prstGeom>
                      <a:ln>
                        <a:solidFill>
                          <a:schemeClr val="tx1"/>
                        </a:solidFill>
                      </a:ln>
                    </pic:spPr>
                  </pic:pic>
                </a:graphicData>
              </a:graphic>
            </wp:inline>
          </w:drawing>
        </w:r>
      </w:del>
    </w:p>
    <w:p w14:paraId="53AFBBE5" w14:textId="02BDE613" w:rsidR="00B1375E" w:rsidRPr="00F3273C" w:rsidDel="00EA34C0" w:rsidRDefault="000869DC">
      <w:pPr>
        <w:rPr>
          <w:ins w:id="959" w:author="Will Thompson" w:date="2016-02-09T15:14:00Z"/>
          <w:del w:id="960" w:author="Michele Hart" w:date="2016-09-02T22:48:00Z"/>
          <w:sz w:val="24"/>
        </w:rPr>
      </w:pPr>
      <w:ins w:id="961" w:author="Will Thompson" w:date="2016-02-09T14:45:00Z">
        <w:del w:id="962" w:author="Michele Hart" w:date="2016-09-02T22:48:00Z">
          <w:r w:rsidRPr="00F3273C" w:rsidDel="00EA34C0">
            <w:rPr>
              <w:sz w:val="24"/>
            </w:rPr>
            <w:delText xml:space="preserve">Power BI includes tools to help you align your visuals. </w:delText>
          </w:r>
        </w:del>
      </w:ins>
      <w:ins w:id="963" w:author="Will Thompson" w:date="2016-02-09T14:49:00Z">
        <w:del w:id="964" w:author="Michele Hart" w:date="2016-09-02T22:48:00Z">
          <w:r w:rsidRPr="00F3273C" w:rsidDel="00EA34C0">
            <w:rPr>
              <w:sz w:val="24"/>
            </w:rPr>
            <w:delText xml:space="preserve">With multiple visuals selected you can use the </w:delText>
          </w:r>
          <w:r w:rsidRPr="00F3273C" w:rsidDel="00EA34C0">
            <w:rPr>
              <w:b/>
              <w:sz w:val="24"/>
              <w:rPrChange w:id="965" w:author="Michele Hart" w:date="2016-09-14T02:02:00Z">
                <w:rPr>
                  <w:sz w:val="24"/>
                </w:rPr>
              </w:rPrChange>
            </w:rPr>
            <w:delText>Align and Distribute</w:delText>
          </w:r>
          <w:r w:rsidRPr="00F3273C" w:rsidDel="00EA34C0">
            <w:rPr>
              <w:sz w:val="24"/>
            </w:rPr>
            <w:delText xml:space="preserve"> options on the </w:delText>
          </w:r>
        </w:del>
      </w:ins>
      <w:ins w:id="966" w:author="Will Thompson" w:date="2016-02-09T14:50:00Z">
        <w:del w:id="967" w:author="Michele Hart" w:date="2016-09-02T22:48:00Z">
          <w:r w:rsidRPr="00F3273C" w:rsidDel="00EA34C0">
            <w:rPr>
              <w:b/>
              <w:sz w:val="24"/>
              <w:rPrChange w:id="968" w:author="Michele Hart" w:date="2016-09-14T02:02:00Z">
                <w:rPr>
                  <w:sz w:val="24"/>
                </w:rPr>
              </w:rPrChange>
            </w:rPr>
            <w:delText>Visuals</w:delText>
          </w:r>
          <w:r w:rsidRPr="00F3273C" w:rsidDel="00EA34C0">
            <w:rPr>
              <w:sz w:val="24"/>
            </w:rPr>
            <w:delText xml:space="preserve"> ribbon tab to match up the position of visuals.</w:delText>
          </w:r>
        </w:del>
      </w:ins>
    </w:p>
    <w:p w14:paraId="17C82619" w14:textId="61FC10AF" w:rsidR="001C2C2F" w:rsidRPr="00F3273C" w:rsidDel="00EA34C0" w:rsidRDefault="000869DC">
      <w:pPr>
        <w:rPr>
          <w:del w:id="969" w:author="Michele Hart" w:date="2016-09-02T22:48:00Z"/>
          <w:sz w:val="24"/>
        </w:rPr>
      </w:pPr>
      <w:ins w:id="970" w:author="Will Thompson" w:date="2016-02-09T14:50:00Z">
        <w:del w:id="971" w:author="Michele Hart" w:date="2016-09-02T22:48:00Z">
          <w:r w:rsidRPr="00F3273C" w:rsidDel="00EA34C0">
            <w:rPr>
              <w:sz w:val="24"/>
            </w:rPr>
            <w:delText xml:space="preserve"> </w:delText>
          </w:r>
          <w:r w:rsidRPr="00A074B3" w:rsidDel="00EA34C0">
            <w:rPr>
              <w:noProof/>
            </w:rPr>
            <w:drawing>
              <wp:inline distT="0" distB="0" distL="0" distR="0" wp14:anchorId="3E12102B" wp14:editId="56D2D401">
                <wp:extent cx="2181225" cy="2543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81225" cy="2543175"/>
                        </a:xfrm>
                        <a:prstGeom prst="rect">
                          <a:avLst/>
                        </a:prstGeom>
                      </pic:spPr>
                    </pic:pic>
                  </a:graphicData>
                </a:graphic>
              </wp:inline>
            </w:drawing>
          </w:r>
        </w:del>
      </w:ins>
    </w:p>
    <w:p w14:paraId="746A41C1" w14:textId="21BB2BCE" w:rsidR="001C2C2F" w:rsidRPr="00F3273C" w:rsidDel="00EA34C0" w:rsidRDefault="000869DC">
      <w:pPr>
        <w:rPr>
          <w:ins w:id="972" w:author="Will Thompson" w:date="2016-02-09T14:50:00Z"/>
          <w:del w:id="973" w:author="Michele Hart" w:date="2016-09-02T22:48:00Z"/>
          <w:sz w:val="24"/>
        </w:rPr>
      </w:pPr>
      <w:ins w:id="974" w:author="Will Thompson" w:date="2016-02-09T14:50:00Z">
        <w:del w:id="975" w:author="Michele Hart" w:date="2016-09-02T22:48:00Z">
          <w:r w:rsidRPr="00F3273C" w:rsidDel="00EA34C0">
            <w:rPr>
              <w:sz w:val="24"/>
            </w:rPr>
            <w:delText xml:space="preserve">You also have precise control over the size and position of visuals through the </w:delText>
          </w:r>
          <w:r w:rsidRPr="00F3273C" w:rsidDel="00EA34C0">
            <w:rPr>
              <w:b/>
              <w:sz w:val="24"/>
              <w:rPrChange w:id="976" w:author="Michele Hart" w:date="2016-09-14T02:02:00Z">
                <w:rPr>
                  <w:sz w:val="24"/>
                </w:rPr>
              </w:rPrChange>
            </w:rPr>
            <w:delText>General</w:delText>
          </w:r>
          <w:r w:rsidRPr="00F3273C" w:rsidDel="00EA34C0">
            <w:rPr>
              <w:sz w:val="24"/>
            </w:rPr>
            <w:delText xml:space="preserve"> </w:delText>
          </w:r>
          <w:commentRangeStart w:id="977"/>
          <w:r w:rsidRPr="00F3273C" w:rsidDel="00EA34C0">
            <w:rPr>
              <w:sz w:val="24"/>
            </w:rPr>
            <w:delText xml:space="preserve">tab </w:delText>
          </w:r>
        </w:del>
      </w:ins>
      <w:commentRangeEnd w:id="977"/>
      <w:del w:id="978" w:author="Michele Hart" w:date="2016-09-02T22:48:00Z">
        <w:r w:rsidR="005D442B" w:rsidRPr="00F3273C" w:rsidDel="00EA34C0">
          <w:rPr>
            <w:rStyle w:val="CommentReference"/>
          </w:rPr>
          <w:commentReference w:id="977"/>
        </w:r>
      </w:del>
      <w:ins w:id="979" w:author="Will Thompson" w:date="2016-02-09T14:50:00Z">
        <w:del w:id="980" w:author="Michele Hart" w:date="2016-09-02T22:48:00Z">
          <w:r w:rsidRPr="00F3273C" w:rsidDel="00EA34C0">
            <w:rPr>
              <w:sz w:val="24"/>
            </w:rPr>
            <w:delText>on the formatting pane</w:delText>
          </w:r>
        </w:del>
      </w:ins>
      <w:ins w:id="981" w:author="Will Thompson" w:date="2016-02-09T14:51:00Z">
        <w:del w:id="982" w:author="Michele Hart" w:date="2016-09-02T22:48:00Z">
          <w:r w:rsidRPr="00F3273C" w:rsidDel="00EA34C0">
            <w:rPr>
              <w:sz w:val="24"/>
            </w:rPr>
            <w:delText xml:space="preserve"> for all visuals</w:delText>
          </w:r>
        </w:del>
      </w:ins>
      <w:ins w:id="983" w:author="Will Thompson" w:date="2016-02-09T14:50:00Z">
        <w:del w:id="984" w:author="Michele Hart" w:date="2016-09-02T22:48:00Z">
          <w:r w:rsidRPr="00F3273C" w:rsidDel="00EA34C0">
            <w:rPr>
              <w:sz w:val="24"/>
            </w:rPr>
            <w:delText>:</w:delText>
          </w:r>
        </w:del>
      </w:ins>
    </w:p>
    <w:p w14:paraId="2B697D8E" w14:textId="36B05DA9" w:rsidR="000869DC" w:rsidRPr="00F3273C" w:rsidDel="00EA34C0" w:rsidRDefault="000869DC">
      <w:pPr>
        <w:rPr>
          <w:del w:id="985" w:author="Michele Hart" w:date="2016-09-02T22:48:00Z"/>
          <w:sz w:val="24"/>
        </w:rPr>
      </w:pPr>
      <w:ins w:id="986" w:author="Will Thompson" w:date="2016-02-09T14:51:00Z">
        <w:del w:id="987" w:author="Michele Hart" w:date="2016-09-02T22:48:00Z">
          <w:r w:rsidRPr="00A074B3" w:rsidDel="00EA34C0">
            <w:rPr>
              <w:noProof/>
            </w:rPr>
            <w:drawing>
              <wp:inline distT="0" distB="0" distL="0" distR="0" wp14:anchorId="78441E5A" wp14:editId="711C0CBE">
                <wp:extent cx="182880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3524250"/>
                        </a:xfrm>
                        <a:prstGeom prst="rect">
                          <a:avLst/>
                        </a:prstGeom>
                      </pic:spPr>
                    </pic:pic>
                  </a:graphicData>
                </a:graphic>
              </wp:inline>
            </w:drawing>
          </w:r>
        </w:del>
      </w:ins>
    </w:p>
    <w:p w14:paraId="09026E8E" w14:textId="520C240F" w:rsidR="001C2C2F" w:rsidRPr="00F3273C" w:rsidDel="00EA34C0" w:rsidRDefault="001C2C2F">
      <w:pPr>
        <w:rPr>
          <w:del w:id="988" w:author="Michele Hart" w:date="2016-09-02T22:48:00Z"/>
          <w:sz w:val="24"/>
        </w:rPr>
      </w:pPr>
    </w:p>
    <w:p w14:paraId="3D57F961" w14:textId="36D026B2" w:rsidR="001C2C2F" w:rsidRPr="00F3273C" w:rsidDel="00EA34C0" w:rsidRDefault="001C2C2F">
      <w:pPr>
        <w:rPr>
          <w:del w:id="989" w:author="Michele Hart" w:date="2016-09-02T22:48:00Z"/>
          <w:sz w:val="24"/>
        </w:rPr>
      </w:pPr>
    </w:p>
    <w:p w14:paraId="7306D620" w14:textId="6A694CEF" w:rsidR="001C2C2F" w:rsidRPr="00F3273C" w:rsidDel="00EA34C0" w:rsidRDefault="001C2C2F">
      <w:pPr>
        <w:rPr>
          <w:del w:id="990" w:author="Michele Hart" w:date="2016-09-02T22:48:00Z"/>
          <w:sz w:val="24"/>
        </w:rPr>
      </w:pPr>
    </w:p>
    <w:p w14:paraId="68518C4C" w14:textId="64B95798" w:rsidR="001C2C2F" w:rsidRPr="00F3273C" w:rsidDel="00EA34C0" w:rsidRDefault="001C2C2F">
      <w:pPr>
        <w:rPr>
          <w:del w:id="991" w:author="Michele Hart" w:date="2016-09-02T22:48:00Z"/>
          <w:sz w:val="24"/>
        </w:rPr>
      </w:pPr>
    </w:p>
    <w:p w14:paraId="1B80376C" w14:textId="197805A5" w:rsidR="001C2C2F" w:rsidRPr="00F3273C" w:rsidDel="00EA34C0" w:rsidRDefault="001C2C2F">
      <w:pPr>
        <w:rPr>
          <w:del w:id="992" w:author="Michele Hart" w:date="2016-09-02T22:48:00Z"/>
          <w:color w:val="FF0000"/>
          <w:sz w:val="24"/>
          <w:rPrChange w:id="993" w:author="Michele Hart" w:date="2016-09-14T02:02:00Z">
            <w:rPr>
              <w:del w:id="994" w:author="Michele Hart" w:date="2016-09-02T22:48:00Z"/>
              <w:sz w:val="24"/>
            </w:rPr>
          </w:rPrChange>
        </w:rPr>
      </w:pPr>
    </w:p>
    <w:p w14:paraId="20DAEEB9" w14:textId="31ED28BE" w:rsidR="00FD60D6" w:rsidRDefault="00FD60D6">
      <w:pPr>
        <w:pStyle w:val="Heading2"/>
        <w:rPr>
          <w:ins w:id="995" w:author="Michele Hart" w:date="2016-03-02T11:47:00Z"/>
        </w:rPr>
        <w:pPrChange w:id="996" w:author="Will Thompson" w:date="2016-02-12T10:40:00Z">
          <w:pPr>
            <w:pStyle w:val="ListParagraph"/>
            <w:numPr>
              <w:numId w:val="1"/>
            </w:numPr>
            <w:ind w:left="1447" w:hanging="360"/>
          </w:pPr>
        </w:pPrChange>
      </w:pPr>
      <w:del w:id="997" w:author="Michele Hart" w:date="2016-03-02T11:45:00Z">
        <w:r w:rsidRPr="00A074B3" w:rsidDel="00AE04F3">
          <w:delText>Titles</w:delText>
        </w:r>
      </w:del>
      <w:bookmarkStart w:id="998" w:name="_Toc463088169"/>
      <w:ins w:id="999" w:author="Michele Hart" w:date="2016-03-02T11:45:00Z">
        <w:r w:rsidR="00AE04F3" w:rsidRPr="00A074B3">
          <w:t>Tell a story at a glance</w:t>
        </w:r>
      </w:ins>
      <w:bookmarkEnd w:id="998"/>
    </w:p>
    <w:p w14:paraId="3AB01EEA" w14:textId="5D66C22B" w:rsidR="00BF7837" w:rsidRDefault="003A3797">
      <w:pPr>
        <w:rPr>
          <w:ins w:id="1000" w:author="Michele Hart" w:date="2016-09-03T11:49:00Z"/>
        </w:rPr>
        <w:pPrChange w:id="1001" w:author="Michele Hart" w:date="2016-09-14T02:02:00Z">
          <w:pPr>
            <w:pStyle w:val="ListParagraph"/>
            <w:numPr>
              <w:numId w:val="1"/>
            </w:numPr>
            <w:ind w:left="1447" w:hanging="360"/>
          </w:pPr>
        </w:pPrChange>
      </w:pPr>
      <w:ins w:id="1002" w:author="Michele Hart" w:date="2016-03-02T11:47:00Z">
        <w:r>
          <w:t xml:space="preserve">The overall test should be that somebody without any prior knowledge can quickly understand the </w:t>
        </w:r>
      </w:ins>
      <w:ins w:id="1003" w:author="Michele Hart" w:date="2016-03-02T11:55:00Z">
        <w:r w:rsidR="007F5323">
          <w:t>report</w:t>
        </w:r>
      </w:ins>
      <w:ins w:id="1004" w:author="Michele Hart" w:date="2016-03-02T11:47:00Z">
        <w:r>
          <w:t xml:space="preserve"> without any explanation from anybody</w:t>
        </w:r>
        <w:r w:rsidR="00076E1E">
          <w:t>.</w:t>
        </w:r>
      </w:ins>
      <w:ins w:id="1005" w:author="Michele Hart" w:date="2016-03-02T13:25:00Z">
        <w:r w:rsidR="00076E1E">
          <w:t xml:space="preserve"> With a quick glance, readers should be able to quickly see what the page i</w:t>
        </w:r>
        <w:r w:rsidR="00326F2C">
          <w:t xml:space="preserve">s about </w:t>
        </w:r>
      </w:ins>
      <w:ins w:id="1006" w:author="Michele Hart" w:date="2016-09-14T02:06:00Z">
        <w:r w:rsidR="00326F2C">
          <w:t>and</w:t>
        </w:r>
      </w:ins>
      <w:ins w:id="1007" w:author="Michele Hart" w:date="2016-03-02T13:25:00Z">
        <w:r w:rsidR="00FE7D63">
          <w:t xml:space="preserve"> what each chart/table</w:t>
        </w:r>
        <w:r w:rsidR="00076E1E">
          <w:t xml:space="preserve"> </w:t>
        </w:r>
      </w:ins>
      <w:ins w:id="1008" w:author="Michele Hart" w:date="2016-03-02T13:32:00Z">
        <w:r w:rsidR="00FE7D63">
          <w:t>is</w:t>
        </w:r>
      </w:ins>
      <w:ins w:id="1009" w:author="Michele Hart" w:date="2016-03-02T13:25:00Z">
        <w:r w:rsidR="00076E1E">
          <w:t xml:space="preserve"> about. </w:t>
        </w:r>
      </w:ins>
      <w:ins w:id="1010" w:author="Michele Hart" w:date="2016-09-03T11:49:00Z">
        <w:r w:rsidR="00BF7837">
          <w:rPr>
            <w:highlight w:val="lightGray"/>
          </w:rPr>
          <w:t xml:space="preserve"> </w:t>
        </w:r>
      </w:ins>
      <w:ins w:id="1011" w:author="Michele Hart" w:date="2016-03-02T13:18:00Z">
        <w:r w:rsidR="00076E1E" w:rsidRPr="00BF7837">
          <w:rPr>
            <w:highlight w:val="lightGray"/>
            <w:rPrChange w:id="1012" w:author="Michele Hart" w:date="2016-09-03T11:48:00Z">
              <w:rPr>
                <w:sz w:val="24"/>
              </w:rPr>
            </w:rPrChange>
          </w:rPr>
          <w:t xml:space="preserve"> </w:t>
        </w:r>
      </w:ins>
    </w:p>
    <w:p w14:paraId="53ABB9B5" w14:textId="3EDF76B7" w:rsidR="009D1C0F" w:rsidRPr="00076E1E" w:rsidRDefault="009D1C0F">
      <w:pPr>
        <w:rPr>
          <w:ins w:id="1013" w:author="Michele Hart" w:date="2016-03-02T11:45:00Z"/>
          <w:rFonts w:asciiTheme="majorHAnsi" w:eastAsiaTheme="majorEastAsia" w:hAnsiTheme="majorHAnsi" w:cstheme="majorBidi"/>
          <w:color w:val="2E74B5" w:themeColor="accent1" w:themeShade="BF"/>
          <w:sz w:val="32"/>
          <w:szCs w:val="32"/>
          <w:rPrChange w:id="1014" w:author="Michele Hart" w:date="2016-03-02T13:17:00Z">
            <w:rPr>
              <w:ins w:id="1015" w:author="Michele Hart" w:date="2016-03-02T11:45:00Z"/>
            </w:rPr>
          </w:rPrChange>
        </w:rPr>
        <w:pPrChange w:id="1016" w:author="Michele Hart" w:date="2016-09-14T02:02:00Z">
          <w:pPr>
            <w:pStyle w:val="ListParagraph"/>
            <w:numPr>
              <w:numId w:val="1"/>
            </w:numPr>
            <w:ind w:left="1447" w:hanging="360"/>
          </w:pPr>
        </w:pPrChange>
      </w:pPr>
      <w:ins w:id="1017" w:author="Michele Hart" w:date="2016-09-03T11:40:00Z">
        <w:r>
          <w:t xml:space="preserve">When </w:t>
        </w:r>
      </w:ins>
      <w:ins w:id="1018" w:author="Michele Hart" w:date="2016-09-14T02:03:00Z">
        <w:r w:rsidR="00F3273C">
          <w:t>readers</w:t>
        </w:r>
      </w:ins>
      <w:ins w:id="1019" w:author="Michele Hart" w:date="2016-09-03T11:40:00Z">
        <w:r>
          <w:t xml:space="preserve"> look at your report, their eyes should be drawn to the element you want them to look at first</w:t>
        </w:r>
      </w:ins>
      <w:ins w:id="1020" w:author="Michele Hart" w:date="2016-09-03T11:44:00Z">
        <w:r>
          <w:t xml:space="preserve"> and their eyes will then continue left-right-top-down</w:t>
        </w:r>
      </w:ins>
      <w:ins w:id="1021" w:author="Michele Hart" w:date="2016-09-03T11:40:00Z">
        <w:r>
          <w:t xml:space="preserve">.  </w:t>
        </w:r>
      </w:ins>
      <w:ins w:id="1022" w:author="Michele Hart" w:date="2016-09-03T11:45:00Z">
        <w:r>
          <w:t>Change this behavior b</w:t>
        </w:r>
      </w:ins>
      <w:ins w:id="1023" w:author="Michele Hart" w:date="2016-09-03T11:41:00Z">
        <w:r>
          <w:t>y a</w:t>
        </w:r>
        <w:r w:rsidR="00BF7837">
          <w:t>dding visual c</w:t>
        </w:r>
        <w:r>
          <w:t>ues like text</w:t>
        </w:r>
      </w:ins>
      <w:ins w:id="1024" w:author="Michele Hart" w:date="2016-09-13T21:13:00Z">
        <w:r w:rsidR="00BC7CA8">
          <w:t xml:space="preserve"> </w:t>
        </w:r>
      </w:ins>
      <w:ins w:id="1025" w:author="Michele Hart" w:date="2016-09-03T11:41:00Z">
        <w:r>
          <w:t>box</w:t>
        </w:r>
      </w:ins>
      <w:ins w:id="1026" w:author="Michele Hart" w:date="2016-09-03T11:42:00Z">
        <w:r>
          <w:t xml:space="preserve"> label</w:t>
        </w:r>
      </w:ins>
      <w:ins w:id="1027" w:author="Michele Hart" w:date="2016-09-03T11:41:00Z">
        <w:r>
          <w:t>s, shapes, borders,</w:t>
        </w:r>
      </w:ins>
      <w:ins w:id="1028" w:author="Michele Hart" w:date="2016-09-03T11:42:00Z">
        <w:r>
          <w:t xml:space="preserve"> </w:t>
        </w:r>
      </w:ins>
      <w:ins w:id="1029" w:author="Michele Hart" w:date="2016-09-03T11:46:00Z">
        <w:r w:rsidR="00BF7837">
          <w:t xml:space="preserve">size, </w:t>
        </w:r>
      </w:ins>
      <w:ins w:id="1030" w:author="Michele Hart" w:date="2016-09-03T11:42:00Z">
        <w:r>
          <w:t>and</w:t>
        </w:r>
      </w:ins>
      <w:ins w:id="1031" w:author="Michele Hart" w:date="2016-09-03T11:41:00Z">
        <w:r>
          <w:t xml:space="preserve"> color</w:t>
        </w:r>
      </w:ins>
      <w:ins w:id="1032" w:author="Michele Hart" w:date="2016-09-03T11:43:00Z">
        <w:r>
          <w:t xml:space="preserve">. </w:t>
        </w:r>
      </w:ins>
      <w:ins w:id="1033" w:author="Michele Hart" w:date="2016-09-03T11:41:00Z">
        <w:r>
          <w:t xml:space="preserve"> </w:t>
        </w:r>
      </w:ins>
    </w:p>
    <w:p w14:paraId="7AC50FD6" w14:textId="6B443E99" w:rsidR="00076E1E" w:rsidRDefault="00076E1E">
      <w:pPr>
        <w:pStyle w:val="Heading4"/>
        <w:rPr>
          <w:ins w:id="1034" w:author="Michele Hart" w:date="2016-03-02T13:18:00Z"/>
        </w:rPr>
        <w:pPrChange w:id="1035" w:author="Michele Hart" w:date="2016-03-02T11:45:00Z">
          <w:pPr>
            <w:pStyle w:val="ListParagraph"/>
            <w:numPr>
              <w:numId w:val="1"/>
            </w:numPr>
            <w:ind w:left="1447" w:hanging="360"/>
          </w:pPr>
        </w:pPrChange>
      </w:pPr>
      <w:ins w:id="1036" w:author="Michele Hart" w:date="2016-03-02T13:18:00Z">
        <w:r>
          <w:t>Text</w:t>
        </w:r>
      </w:ins>
      <w:ins w:id="1037" w:author="Michele Hart" w:date="2016-09-13T21:14:00Z">
        <w:r w:rsidR="00BC7CA8">
          <w:t xml:space="preserve"> </w:t>
        </w:r>
      </w:ins>
      <w:ins w:id="1038" w:author="Michele Hart" w:date="2016-03-02T13:18:00Z">
        <w:r>
          <w:t>boxes</w:t>
        </w:r>
      </w:ins>
    </w:p>
    <w:p w14:paraId="2992C634" w14:textId="0F1DCBA5" w:rsidR="00076E1E" w:rsidRDefault="00076E1E">
      <w:pPr>
        <w:rPr>
          <w:ins w:id="1039" w:author="Michele Hart" w:date="2016-03-02T13:19:00Z"/>
        </w:rPr>
        <w:pPrChange w:id="1040" w:author="Michele Hart" w:date="2016-03-02T13:19:00Z">
          <w:pPr>
            <w:pStyle w:val="ListParagraph"/>
            <w:numPr>
              <w:numId w:val="1"/>
            </w:numPr>
            <w:ind w:left="1447" w:hanging="360"/>
          </w:pPr>
        </w:pPrChange>
      </w:pPr>
      <w:ins w:id="1041" w:author="Michele Hart" w:date="2016-03-02T13:19:00Z">
        <w:r>
          <w:t xml:space="preserve">Sometimes </w:t>
        </w:r>
      </w:ins>
      <w:ins w:id="1042" w:author="Michele Hart" w:date="2016-09-03T12:09:00Z">
        <w:r w:rsidR="00012F46">
          <w:t xml:space="preserve">the </w:t>
        </w:r>
      </w:ins>
      <w:ins w:id="1043" w:author="Michele Hart" w:date="2016-03-02T13:19:00Z">
        <w:r>
          <w:t>titles</w:t>
        </w:r>
      </w:ins>
      <w:ins w:id="1044" w:author="Michele Hart" w:date="2016-09-03T12:09:00Z">
        <w:r w:rsidR="00012F46">
          <w:t xml:space="preserve"> on visualizations</w:t>
        </w:r>
      </w:ins>
      <w:ins w:id="1045" w:author="Michele Hart" w:date="2016-03-02T13:19:00Z">
        <w:r>
          <w:t xml:space="preserve"> aren’t enough to tell the story.  Add text</w:t>
        </w:r>
      </w:ins>
      <w:ins w:id="1046" w:author="Michele Hart" w:date="2016-09-13T21:14:00Z">
        <w:r w:rsidR="00BC7CA8">
          <w:t xml:space="preserve"> </w:t>
        </w:r>
      </w:ins>
      <w:ins w:id="1047" w:author="Michele Hart" w:date="2016-03-02T13:19:00Z">
        <w:r>
          <w:t xml:space="preserve">boxes to communicate with </w:t>
        </w:r>
      </w:ins>
      <w:ins w:id="1048" w:author="Michele Hart" w:date="2016-03-02T13:20:00Z">
        <w:r>
          <w:t>the people viewing your reports.  Text</w:t>
        </w:r>
      </w:ins>
      <w:ins w:id="1049" w:author="Michele Hart" w:date="2016-09-13T21:14:00Z">
        <w:r w:rsidR="00BC7CA8">
          <w:t xml:space="preserve"> </w:t>
        </w:r>
      </w:ins>
      <w:ins w:id="1050" w:author="Michele Hart" w:date="2016-03-02T13:20:00Z">
        <w:r>
          <w:t>boxes can describe the report page</w:t>
        </w:r>
      </w:ins>
      <w:ins w:id="1051" w:author="Michele Hart" w:date="2016-09-03T11:27:00Z">
        <w:r w:rsidR="00052D20">
          <w:t>, a grouping of visuals,</w:t>
        </w:r>
      </w:ins>
      <w:ins w:id="1052" w:author="Michele Hart" w:date="2016-03-02T13:20:00Z">
        <w:r>
          <w:t xml:space="preserve"> or describe an individual visual. They can explain results or better-define a visual, components in the visual, or relationships between visuals. Text boxes can be used to draw attention based on different criteria called </w:t>
        </w:r>
      </w:ins>
      <w:ins w:id="1053" w:author="Michele Hart" w:date="2016-03-02T13:23:00Z">
        <w:r>
          <w:t>out</w:t>
        </w:r>
      </w:ins>
      <w:ins w:id="1054" w:author="Michele Hart" w:date="2016-03-02T13:20:00Z">
        <w:r>
          <w:t xml:space="preserve"> </w:t>
        </w:r>
      </w:ins>
      <w:ins w:id="1055" w:author="Michele Hart" w:date="2016-03-02T13:23:00Z">
        <w:r>
          <w:t xml:space="preserve">in the text box. </w:t>
        </w:r>
      </w:ins>
    </w:p>
    <w:p w14:paraId="044292F7" w14:textId="4B561A25" w:rsidR="00050A34" w:rsidRDefault="004D1102">
      <w:pPr>
        <w:rPr>
          <w:ins w:id="1056" w:author="Michele Hart" w:date="2016-09-03T12:18:00Z"/>
        </w:rPr>
        <w:pPrChange w:id="1057" w:author="Michele Hart" w:date="2016-09-03T12:16:00Z">
          <w:pPr>
            <w:pStyle w:val="ListParagraph"/>
            <w:numPr>
              <w:numId w:val="5"/>
            </w:numPr>
            <w:ind w:hanging="360"/>
          </w:pPr>
        </w:pPrChange>
      </w:pPr>
      <w:ins w:id="1058" w:author="Michele Hart" w:date="2016-10-01T11:53:00Z">
        <w:r>
          <w:t>In Power BI service, f</w:t>
        </w:r>
      </w:ins>
      <w:ins w:id="1059" w:author="Michele Hart" w:date="2016-09-03T12:18:00Z">
        <w:r w:rsidR="001104FC">
          <w:t xml:space="preserve">rom the top menubar, select </w:t>
        </w:r>
        <w:r w:rsidR="001104FC" w:rsidRPr="001104FC">
          <w:rPr>
            <w:b/>
            <w:rPrChange w:id="1060" w:author="Michele Hart" w:date="2016-09-03T12:18:00Z">
              <w:rPr/>
            </w:rPrChange>
          </w:rPr>
          <w:t>Text Box</w:t>
        </w:r>
        <w:r w:rsidR="001104FC">
          <w:t>.</w:t>
        </w:r>
      </w:ins>
      <w:ins w:id="1061" w:author="Michele Hart" w:date="2016-10-01T11:53:00Z">
        <w:r>
          <w:t xml:space="preserve"> (In Power BI Desktop, </w:t>
        </w:r>
      </w:ins>
      <w:ins w:id="1062" w:author="Michele Hart" w:date="2016-10-01T11:54:00Z">
        <w:r>
          <w:t xml:space="preserve">select </w:t>
        </w:r>
        <w:r w:rsidRPr="004D1102">
          <w:rPr>
            <w:b/>
            <w:rPrChange w:id="1063" w:author="Michele Hart" w:date="2016-10-01T11:54:00Z">
              <w:rPr/>
            </w:rPrChange>
          </w:rPr>
          <w:t>Text Box</w:t>
        </w:r>
        <w:r>
          <w:t xml:space="preserve"> from the </w:t>
        </w:r>
        <w:r w:rsidRPr="004D1102">
          <w:rPr>
            <w:b/>
            <w:rPrChange w:id="1064" w:author="Michele Hart" w:date="2016-10-01T11:54:00Z">
              <w:rPr/>
            </w:rPrChange>
          </w:rPr>
          <w:t>Insert</w:t>
        </w:r>
        <w:r>
          <w:t xml:space="preserve"> area of the ribbon.</w:t>
        </w:r>
      </w:ins>
      <w:ins w:id="1065" w:author="Michele Hart" w:date="2016-10-01T11:55:00Z">
        <w:r w:rsidR="005B5E74">
          <w:t>)</w:t>
        </w:r>
      </w:ins>
    </w:p>
    <w:p w14:paraId="283C7067" w14:textId="7C2C5B68" w:rsidR="001104FC" w:rsidRDefault="001104FC">
      <w:pPr>
        <w:rPr>
          <w:ins w:id="1066" w:author="Michele Hart" w:date="2016-09-03T12:19:00Z"/>
        </w:rPr>
        <w:pPrChange w:id="1067" w:author="Michele Hart" w:date="2016-09-03T12:16:00Z">
          <w:pPr>
            <w:pStyle w:val="ListParagraph"/>
            <w:numPr>
              <w:numId w:val="5"/>
            </w:numPr>
            <w:ind w:hanging="360"/>
          </w:pPr>
        </w:pPrChange>
      </w:pPr>
      <w:ins w:id="1068" w:author="Michele Hart" w:date="2016-09-03T12:19:00Z">
        <w:r>
          <w:rPr>
            <w:noProof/>
          </w:rPr>
          <w:drawing>
            <wp:inline distT="0" distB="0" distL="0" distR="0" wp14:anchorId="6B69966C" wp14:editId="7AFAA22C">
              <wp:extent cx="3542857" cy="438095"/>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ower-bi-text-boxes.png"/>
                      <pic:cNvPicPr/>
                    </pic:nvPicPr>
                    <pic:blipFill>
                      <a:blip r:embed="rId22">
                        <a:extLst>
                          <a:ext uri="{28A0092B-C50C-407E-A947-70E740481C1C}">
                            <a14:useLocalDpi xmlns:a14="http://schemas.microsoft.com/office/drawing/2010/main" val="0"/>
                          </a:ext>
                        </a:extLst>
                      </a:blip>
                      <a:stretch>
                        <a:fillRect/>
                      </a:stretch>
                    </pic:blipFill>
                    <pic:spPr>
                      <a:xfrm>
                        <a:off x="0" y="0"/>
                        <a:ext cx="3542857" cy="438095"/>
                      </a:xfrm>
                      <a:prstGeom prst="rect">
                        <a:avLst/>
                      </a:prstGeom>
                    </pic:spPr>
                  </pic:pic>
                </a:graphicData>
              </a:graphic>
            </wp:inline>
          </w:drawing>
        </w:r>
      </w:ins>
    </w:p>
    <w:p w14:paraId="4CBB9480" w14:textId="1EBF7C01" w:rsidR="001104FC" w:rsidRDefault="001104FC">
      <w:pPr>
        <w:rPr>
          <w:ins w:id="1069" w:author="Michele Hart" w:date="2016-09-03T12:19:00Z"/>
        </w:rPr>
        <w:pPrChange w:id="1070" w:author="Michele Hart" w:date="2016-09-03T12:16:00Z">
          <w:pPr>
            <w:pStyle w:val="ListParagraph"/>
            <w:numPr>
              <w:numId w:val="5"/>
            </w:numPr>
            <w:ind w:hanging="360"/>
          </w:pPr>
        </w:pPrChange>
      </w:pPr>
      <w:ins w:id="1071" w:author="Michele Hart" w:date="2016-09-03T12:19:00Z">
        <w:r>
          <w:t>Type in the empty box and then use the controls at the bottom to set font face, size, alignment, and more.</w:t>
        </w:r>
      </w:ins>
      <w:ins w:id="1072" w:author="Michele Hart" w:date="2016-11-22T22:55:00Z">
        <w:r w:rsidR="00392F0C">
          <w:t xml:space="preserve"> Use the handles to resize the box.</w:t>
        </w:r>
      </w:ins>
    </w:p>
    <w:p w14:paraId="69FA51A5" w14:textId="58A523BB" w:rsidR="001104FC" w:rsidRDefault="001104FC">
      <w:pPr>
        <w:rPr>
          <w:ins w:id="1073" w:author="Michele Hart" w:date="2016-03-02T13:19:00Z"/>
        </w:rPr>
        <w:pPrChange w:id="1074" w:author="Michele Hart" w:date="2016-09-03T12:16:00Z">
          <w:pPr>
            <w:pStyle w:val="ListParagraph"/>
            <w:numPr>
              <w:numId w:val="5"/>
            </w:numPr>
            <w:ind w:hanging="360"/>
          </w:pPr>
        </w:pPrChange>
      </w:pPr>
      <w:ins w:id="1075" w:author="Michele Hart" w:date="2016-09-03T12:21:00Z">
        <w:r>
          <w:rPr>
            <w:noProof/>
          </w:rPr>
          <w:drawing>
            <wp:inline distT="0" distB="0" distL="0" distR="0" wp14:anchorId="52589439" wp14:editId="44C23693">
              <wp:extent cx="3676190" cy="3276190"/>
              <wp:effectExtent l="0" t="0" r="635"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wer-bi-text-box-edit.png"/>
                      <pic:cNvPicPr/>
                    </pic:nvPicPr>
                    <pic:blipFill>
                      <a:blip r:embed="rId23">
                        <a:extLst>
                          <a:ext uri="{28A0092B-C50C-407E-A947-70E740481C1C}">
                            <a14:useLocalDpi xmlns:a14="http://schemas.microsoft.com/office/drawing/2010/main" val="0"/>
                          </a:ext>
                        </a:extLst>
                      </a:blip>
                      <a:stretch>
                        <a:fillRect/>
                      </a:stretch>
                    </pic:blipFill>
                    <pic:spPr>
                      <a:xfrm>
                        <a:off x="0" y="0"/>
                        <a:ext cx="3676190" cy="3276190"/>
                      </a:xfrm>
                      <a:prstGeom prst="rect">
                        <a:avLst/>
                      </a:prstGeom>
                    </pic:spPr>
                  </pic:pic>
                </a:graphicData>
              </a:graphic>
            </wp:inline>
          </w:drawing>
        </w:r>
      </w:ins>
    </w:p>
    <w:p w14:paraId="0B9E1AAF" w14:textId="72489747" w:rsidR="00C1415D" w:rsidRDefault="00C1415D">
      <w:pPr>
        <w:rPr>
          <w:ins w:id="1076" w:author="Michele Hart" w:date="2016-09-03T11:52:00Z"/>
        </w:rPr>
        <w:pPrChange w:id="1077" w:author="Michele Hart" w:date="2016-03-02T13:19:00Z">
          <w:pPr>
            <w:pStyle w:val="ListParagraph"/>
            <w:numPr>
              <w:numId w:val="1"/>
            </w:numPr>
            <w:ind w:left="1447" w:hanging="360"/>
          </w:pPr>
        </w:pPrChange>
      </w:pPr>
      <w:ins w:id="1078" w:author="Michele Hart" w:date="2016-09-03T11:52:00Z">
        <w:r>
          <w:lastRenderedPageBreak/>
          <w:t>But don’t overdo it! Too much text on a report is distracting and d</w:t>
        </w:r>
        <w:r w:rsidR="00326F2C">
          <w:t>etracting from the visual</w:t>
        </w:r>
        <w:r>
          <w:t xml:space="preserve">s. If </w:t>
        </w:r>
      </w:ins>
      <w:ins w:id="1079" w:author="Michele Hart" w:date="2016-09-03T11:53:00Z">
        <w:r>
          <w:t xml:space="preserve">you find that </w:t>
        </w:r>
      </w:ins>
      <w:ins w:id="1080" w:author="Michele Hart" w:date="2016-09-03T11:52:00Z">
        <w:r>
          <w:t>your report page</w:t>
        </w:r>
      </w:ins>
      <w:ins w:id="1081" w:author="Michele Hart" w:date="2016-09-03T11:53:00Z">
        <w:r>
          <w:t xml:space="preserve"> requires a ton of text to make it understandable, then </w:t>
        </w:r>
      </w:ins>
      <w:ins w:id="1082" w:author="Michele Hart" w:date="2016-09-03T11:54:00Z">
        <w:r>
          <w:t xml:space="preserve">start over.  Can you pick a different visual that tells a better story on its own? Can you tweak the visual’s </w:t>
        </w:r>
      </w:ins>
      <w:ins w:id="1083" w:author="Michele Hart" w:date="2016-11-22T22:55:00Z">
        <w:r w:rsidR="00392F0C">
          <w:t xml:space="preserve">native </w:t>
        </w:r>
      </w:ins>
      <w:ins w:id="1084" w:author="Michele Hart" w:date="2016-09-03T11:54:00Z">
        <w:r>
          <w:t xml:space="preserve">titles to make it more </w:t>
        </w:r>
      </w:ins>
      <w:ins w:id="1085" w:author="Michele Hart" w:date="2016-09-14T02:08:00Z">
        <w:r w:rsidR="00326F2C">
          <w:t>intelligible</w:t>
        </w:r>
      </w:ins>
      <w:ins w:id="1086" w:author="Michele Hart" w:date="2016-09-03T11:54:00Z">
        <w:r>
          <w:t xml:space="preserve">? </w:t>
        </w:r>
      </w:ins>
      <w:ins w:id="1087" w:author="Michele Hart" w:date="2016-09-03T11:55:00Z">
        <w:r>
          <w:t xml:space="preserve"> </w:t>
        </w:r>
      </w:ins>
      <w:ins w:id="1088" w:author="Michele Hart" w:date="2016-09-03T11:53:00Z">
        <w:r>
          <w:t xml:space="preserve"> </w:t>
        </w:r>
      </w:ins>
    </w:p>
    <w:p w14:paraId="7DE2F772" w14:textId="1159AC76" w:rsidR="00AE04F3" w:rsidRPr="00AE04F3" w:rsidDel="00012F46" w:rsidRDefault="00AE04F3">
      <w:pPr>
        <w:pStyle w:val="Heading4"/>
        <w:rPr>
          <w:del w:id="1089" w:author="Michele Hart" w:date="2016-09-03T12:12:00Z"/>
        </w:rPr>
        <w:pPrChange w:id="1090" w:author="Michele Hart" w:date="2016-03-02T11:45:00Z">
          <w:pPr>
            <w:pStyle w:val="ListParagraph"/>
            <w:numPr>
              <w:numId w:val="1"/>
            </w:numPr>
            <w:ind w:left="1447" w:hanging="360"/>
          </w:pPr>
        </w:pPrChange>
      </w:pPr>
    </w:p>
    <w:p w14:paraId="1CBE6CEF" w14:textId="1551DCA4" w:rsidR="00DD0ADA" w:rsidRPr="00E123E2" w:rsidDel="00076E1E" w:rsidRDefault="001C2C2F">
      <w:pPr>
        <w:pStyle w:val="ListParagraph"/>
        <w:numPr>
          <w:ilvl w:val="0"/>
          <w:numId w:val="5"/>
        </w:numPr>
        <w:rPr>
          <w:del w:id="1091" w:author="Michele Hart" w:date="2016-03-02T13:18:00Z"/>
          <w:moveTo w:id="1092" w:author="Michele Hart" w:date="2016-03-02T11:31:00Z"/>
          <w:sz w:val="24"/>
        </w:rPr>
        <w:pPrChange w:id="1093" w:author="Michele Hart" w:date="2016-03-02T13:18:00Z">
          <w:pPr>
            <w:pStyle w:val="ListParagraph"/>
            <w:numPr>
              <w:ilvl w:val="1"/>
              <w:numId w:val="5"/>
            </w:numPr>
            <w:ind w:left="1440" w:hanging="360"/>
          </w:pPr>
        </w:pPrChange>
      </w:pPr>
      <w:del w:id="1094" w:author="Michele Hart" w:date="2016-03-02T13:25:00Z">
        <w:r w:rsidDel="00076E1E">
          <w:delText>W</w:delText>
        </w:r>
        <w:r w:rsidR="006D06E8" w:rsidDel="00076E1E">
          <w:delText xml:space="preserve">ith a quick glance, you can </w:delText>
        </w:r>
      </w:del>
      <w:ins w:id="1095" w:author="Will Thompson" w:date="2016-02-09T14:51:00Z">
        <w:del w:id="1096" w:author="Michele Hart" w:date="2016-03-02T13:25:00Z">
          <w:r w:rsidR="000869DC" w:rsidDel="00076E1E">
            <w:delText xml:space="preserve">readers should be able to </w:delText>
          </w:r>
        </w:del>
      </w:ins>
      <w:del w:id="1097" w:author="Michele Hart" w:date="2016-03-02T13:25:00Z">
        <w:r w:rsidR="006D06E8" w:rsidDel="00076E1E">
          <w:delText xml:space="preserve">quickly see what the slide </w:delText>
        </w:r>
      </w:del>
      <w:ins w:id="1098" w:author="Will Thompson" w:date="2016-02-09T14:51:00Z">
        <w:del w:id="1099" w:author="Michele Hart" w:date="2016-03-02T13:25:00Z">
          <w:r w:rsidR="000869DC" w:rsidDel="00076E1E">
            <w:delText xml:space="preserve">page </w:delText>
          </w:r>
        </w:del>
      </w:ins>
      <w:del w:id="1100" w:author="Michele Hart" w:date="2016-03-02T13:25:00Z">
        <w:r w:rsidR="006D06E8" w:rsidDel="00076E1E">
          <w:delText>is about &amp; what each chart/tables are about.</w:delText>
        </w:r>
      </w:del>
      <w:moveToRangeStart w:id="1101" w:author="Michele Hart" w:date="2016-03-02T11:31:00Z" w:name="move444681598"/>
      <w:moveTo w:id="1102" w:author="Michele Hart" w:date="2016-03-02T11:31:00Z">
        <w:del w:id="1103" w:author="Michele Hart" w:date="2016-03-02T13:19:00Z">
          <w:r w:rsidR="00DD0ADA" w:rsidRPr="00E123E2" w:rsidDel="00076E1E">
            <w:rPr>
              <w:sz w:val="24"/>
            </w:rPr>
            <w:delText xml:space="preserve">You can add textboxes to your report to use as titles. https://powerbi.microsoft.com/en-us/documentation/powerbi-service-text-boxes-in-reports/ </w:delText>
          </w:r>
        </w:del>
      </w:moveTo>
    </w:p>
    <w:moveToRangeEnd w:id="1101"/>
    <w:p w14:paraId="2ED23BA5" w14:textId="5CE1B21A" w:rsidR="00DD0ADA" w:rsidDel="00076E1E" w:rsidRDefault="00DD0ADA">
      <w:pPr>
        <w:pStyle w:val="ListParagraph"/>
        <w:numPr>
          <w:ilvl w:val="0"/>
          <w:numId w:val="5"/>
        </w:numPr>
        <w:rPr>
          <w:del w:id="1104" w:author="Michele Hart" w:date="2016-03-02T13:19:00Z"/>
        </w:rPr>
        <w:pPrChange w:id="1105" w:author="Michele Hart" w:date="2016-03-02T13:18:00Z">
          <w:pPr/>
        </w:pPrChange>
      </w:pPr>
    </w:p>
    <w:p w14:paraId="6FF9DF68" w14:textId="036BAC4C" w:rsidR="00875857" w:rsidRDefault="006D06E8">
      <w:pPr>
        <w:pStyle w:val="Heading4"/>
        <w:rPr>
          <w:ins w:id="1106" w:author="Michele Hart" w:date="2016-09-03T12:00:00Z"/>
        </w:rPr>
        <w:pPrChange w:id="1107" w:author="Michele Hart" w:date="2016-09-03T12:00:00Z">
          <w:pPr/>
        </w:pPrChange>
      </w:pPr>
      <w:del w:id="1108" w:author="Michele Hart" w:date="2016-03-02T13:25:00Z">
        <w:r w:rsidDel="00076E1E">
          <w:delText xml:space="preserve">This means using font size that are </w:delText>
        </w:r>
      </w:del>
      <w:del w:id="1109" w:author="Michele Hart" w:date="2016-03-02T15:24:00Z">
        <w:r w:rsidDel="0070201A">
          <w:delText>big enough</w:delText>
        </w:r>
      </w:del>
      <w:del w:id="1110" w:author="Michele Hart" w:date="2016-09-03T12:12:00Z">
        <w:r w:rsidDel="00012F46">
          <w:delText xml:space="preserve"> with colors that stand out (such as black instead of the default grey)</w:delText>
        </w:r>
      </w:del>
      <w:ins w:id="1111" w:author="Michele Hart" w:date="2016-09-03T12:00:00Z">
        <w:r w:rsidR="00875857">
          <w:t>Text</w:t>
        </w:r>
      </w:ins>
    </w:p>
    <w:p w14:paraId="7266CB31" w14:textId="43208BD2" w:rsidR="00050A34" w:rsidRPr="00FA5665" w:rsidRDefault="00875857">
      <w:pPr>
        <w:rPr>
          <w:ins w:id="1112" w:author="Michele Hart" w:date="2016-03-02T15:24:00Z"/>
        </w:rPr>
      </w:pPr>
      <w:commentRangeStart w:id="1113"/>
      <w:ins w:id="1114" w:author="Michele Hart" w:date="2016-09-03T12:00:00Z">
        <w:r>
          <w:t>Create</w:t>
        </w:r>
      </w:ins>
      <w:commentRangeEnd w:id="1113"/>
      <w:r w:rsidR="005B733E">
        <w:rPr>
          <w:rStyle w:val="CommentReference"/>
        </w:rPr>
        <w:commentReference w:id="1113"/>
      </w:r>
      <w:ins w:id="1115" w:author="Michele Hart" w:date="2016-09-03T12:00:00Z">
        <w:r>
          <w:t xml:space="preserve"> a text style</w:t>
        </w:r>
      </w:ins>
      <w:ins w:id="1116" w:author="Michele Hart" w:date="2016-10-01T11:55:00Z">
        <w:r w:rsidR="005B5E74">
          <w:t xml:space="preserve"> guide</w:t>
        </w:r>
      </w:ins>
      <w:ins w:id="1117" w:author="Michele Hart" w:date="2016-09-03T12:00:00Z">
        <w:r>
          <w:t xml:space="preserve"> and apply it to all pages of your report. Pick just a few font faces, text sizes, </w:t>
        </w:r>
      </w:ins>
      <w:ins w:id="1118" w:author="Michele Hart" w:date="2016-09-03T12:01:00Z">
        <w:r>
          <w:t xml:space="preserve">and </w:t>
        </w:r>
      </w:ins>
      <w:ins w:id="1119" w:author="Michele Hart" w:date="2016-09-03T12:00:00Z">
        <w:r>
          <w:t>colors</w:t>
        </w:r>
      </w:ins>
      <w:ins w:id="1120" w:author="Michele Hart" w:date="2016-09-03T12:01:00Z">
        <w:r>
          <w:t xml:space="preserve">. </w:t>
        </w:r>
      </w:ins>
      <w:ins w:id="1121" w:author="Michele Hart" w:date="2016-09-03T12:00:00Z">
        <w:r>
          <w:t xml:space="preserve"> </w:t>
        </w:r>
      </w:ins>
      <w:ins w:id="1122" w:author="Michele Hart" w:date="2016-09-03T12:01:00Z">
        <w:r>
          <w:t>Apply this “</w:t>
        </w:r>
      </w:ins>
      <w:ins w:id="1123" w:author="Michele Hart" w:date="2016-10-01T11:55:00Z">
        <w:r w:rsidR="005B5E74">
          <w:t>style guide</w:t>
        </w:r>
      </w:ins>
      <w:ins w:id="1124" w:author="Michele Hart" w:date="2016-09-03T12:01:00Z">
        <w:r>
          <w:t xml:space="preserve">” to not only textual elements but to the font choices you make within your visualizations (see </w:t>
        </w:r>
      </w:ins>
      <w:ins w:id="1125" w:author="Michele Hart" w:date="2016-11-22T22:56:00Z">
        <w:r w:rsidR="00392F0C">
          <w:fldChar w:fldCharType="begin"/>
        </w:r>
        <w:r w:rsidR="00392F0C">
          <w:instrText xml:space="preserve"> REF _Ref467618735 \h </w:instrText>
        </w:r>
      </w:ins>
      <w:r w:rsidR="00392F0C">
        <w:fldChar w:fldCharType="separate"/>
      </w:r>
      <w:ins w:id="1126" w:author="Michele Hart" w:date="2016-11-22T22:56:00Z">
        <w:r w:rsidR="00392F0C">
          <w:t>Titles and labels that are part of the visualizations</w:t>
        </w:r>
        <w:r w:rsidR="00392F0C">
          <w:fldChar w:fldCharType="end"/>
        </w:r>
      </w:ins>
      <w:ins w:id="1127" w:author="Michele Hart" w:date="2016-09-03T12:01:00Z">
        <w:r>
          <w:t>, below). Set rules for when you</w:t>
        </w:r>
      </w:ins>
      <w:ins w:id="1128" w:author="Michele Hart" w:date="2016-09-03T12:02:00Z">
        <w:r>
          <w:t>’ll use bold,</w:t>
        </w:r>
      </w:ins>
      <w:ins w:id="1129" w:author="Michele Hart" w:date="2016-09-03T12:04:00Z">
        <w:r w:rsidR="00050A34">
          <w:t xml:space="preserve"> italics,</w:t>
        </w:r>
      </w:ins>
      <w:ins w:id="1130" w:author="Michele Hart" w:date="2016-09-03T12:02:00Z">
        <w:r>
          <w:t xml:space="preserve"> increased font size, certain colors, and more. </w:t>
        </w:r>
      </w:ins>
      <w:ins w:id="1131" w:author="Michele Hart" w:date="2016-09-03T12:04:00Z">
        <w:r>
          <w:t xml:space="preserve"> Try to avoid using all capitalization </w:t>
        </w:r>
      </w:ins>
      <w:ins w:id="1132" w:author="Michele Hart" w:date="2016-09-17T18:25:00Z">
        <w:r w:rsidR="008D12DC">
          <w:t>or</w:t>
        </w:r>
      </w:ins>
      <w:ins w:id="1133" w:author="Michele Hart" w:date="2016-09-03T12:04:00Z">
        <w:r>
          <w:t xml:space="preserve"> underlining.</w:t>
        </w:r>
      </w:ins>
    </w:p>
    <w:p w14:paraId="6336B26E" w14:textId="5D7AC839" w:rsidR="00F00F0C" w:rsidDel="00FA5665" w:rsidRDefault="0070201A">
      <w:pPr>
        <w:rPr>
          <w:del w:id="1134" w:author="Michele Hart" w:date="2016-09-03T12:24:00Z"/>
          <w:moveTo w:id="1135" w:author="Michele Hart" w:date="2016-03-02T15:19:00Z"/>
          <w:sz w:val="24"/>
        </w:rPr>
      </w:pPr>
      <w:moveToRangeStart w:id="1136" w:author="Michele Hart" w:date="2016-03-02T15:19:00Z" w:name="move444695270"/>
      <w:moveTo w:id="1137" w:author="Michele Hart" w:date="2016-03-02T15:19:00Z">
        <w:del w:id="1138" w:author="Michele Hart" w:date="2016-03-02T15:19:00Z">
          <w:r w:rsidDel="0070201A">
            <w:rPr>
              <w:sz w:val="24"/>
            </w:rPr>
            <w:delText>To change the colors used in your visuals’ axes, look on the axis tabs of the formatting panes</w:delText>
          </w:r>
        </w:del>
      </w:moveTo>
    </w:p>
    <w:p w14:paraId="3F93163D" w14:textId="32B89FD6" w:rsidR="0070201A" w:rsidDel="00FA5665" w:rsidRDefault="0070201A">
      <w:pPr>
        <w:rPr>
          <w:del w:id="1139" w:author="Michele Hart" w:date="2016-09-03T12:24:00Z"/>
          <w:moveTo w:id="1140" w:author="Michele Hart" w:date="2016-03-02T15:19:00Z"/>
          <w:sz w:val="24"/>
        </w:rPr>
      </w:pPr>
      <w:commentRangeStart w:id="1141"/>
      <w:moveTo w:id="1142" w:author="Michele Hart" w:date="2016-03-02T15:19:00Z">
        <w:del w:id="1143" w:author="Michele Hart" w:date="2016-09-03T12:24:00Z">
          <w:r w:rsidDel="00FA5665">
            <w:rPr>
              <w:noProof/>
            </w:rPr>
            <w:drawing>
              <wp:inline distT="0" distB="0" distL="0" distR="0" wp14:anchorId="27DF897F" wp14:editId="45AA88C8">
                <wp:extent cx="1781175" cy="21431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1175" cy="2143125"/>
                        </a:xfrm>
                        <a:prstGeom prst="rect">
                          <a:avLst/>
                        </a:prstGeom>
                      </pic:spPr>
                    </pic:pic>
                  </a:graphicData>
                </a:graphic>
              </wp:inline>
            </w:drawing>
          </w:r>
        </w:del>
      </w:moveTo>
      <w:commentRangeEnd w:id="1141"/>
      <w:del w:id="1144" w:author="Michele Hart" w:date="2016-09-03T12:24:00Z">
        <w:r w:rsidDel="00FA5665">
          <w:rPr>
            <w:rStyle w:val="CommentReference"/>
          </w:rPr>
          <w:commentReference w:id="1141"/>
        </w:r>
      </w:del>
    </w:p>
    <w:p w14:paraId="08C8F09D" w14:textId="77777777" w:rsidR="0070201A" w:rsidDel="00326F2C" w:rsidRDefault="0070201A">
      <w:pPr>
        <w:rPr>
          <w:del w:id="1145" w:author="Michele Hart" w:date="2016-09-14T02:08:00Z"/>
          <w:moveTo w:id="1146" w:author="Michele Hart" w:date="2016-03-02T15:19:00Z"/>
          <w:sz w:val="24"/>
        </w:rPr>
      </w:pPr>
    </w:p>
    <w:p w14:paraId="1FC37155" w14:textId="77777777" w:rsidR="0070201A" w:rsidRPr="00C01822" w:rsidDel="00326F2C" w:rsidRDefault="0070201A">
      <w:pPr>
        <w:rPr>
          <w:del w:id="1147" w:author="Michele Hart" w:date="2016-09-14T02:08:00Z"/>
          <w:moveTo w:id="1148" w:author="Michele Hart" w:date="2016-03-02T15:19:00Z"/>
          <w:sz w:val="24"/>
        </w:rPr>
      </w:pPr>
    </w:p>
    <w:moveToRangeEnd w:id="1136"/>
    <w:p w14:paraId="1E862595" w14:textId="10E6B57E" w:rsidR="00FE7D63" w:rsidRPr="00FE7D63" w:rsidDel="00326F2C" w:rsidRDefault="00FE7D63">
      <w:pPr>
        <w:rPr>
          <w:del w:id="1149" w:author="Michele Hart" w:date="2016-09-14T02:08:00Z"/>
          <w:color w:val="FF0000"/>
          <w:rPrChange w:id="1150" w:author="Michele Hart" w:date="2016-03-02T13:26:00Z">
            <w:rPr>
              <w:del w:id="1151" w:author="Michele Hart" w:date="2016-09-14T02:08:00Z"/>
            </w:rPr>
          </w:rPrChange>
        </w:rPr>
      </w:pPr>
    </w:p>
    <w:p w14:paraId="2956DE2F" w14:textId="55D13D93" w:rsidR="001C2C2F" w:rsidDel="00326F2C" w:rsidRDefault="006D06E8">
      <w:pPr>
        <w:rPr>
          <w:del w:id="1152" w:author="Michele Hart" w:date="2016-09-14T02:08:00Z"/>
          <w:sz w:val="24"/>
        </w:rPr>
      </w:pPr>
      <w:del w:id="1153" w:author="Michele Hart" w:date="2016-09-03T12:28:00Z">
        <w:r w:rsidDel="00BF527E">
          <w:rPr>
            <w:noProof/>
          </w:rPr>
          <mc:AlternateContent>
            <mc:Choice Requires="wps">
              <w:drawing>
                <wp:anchor distT="0" distB="0" distL="114300" distR="114300" simplePos="0" relativeHeight="251678720" behindDoc="0" locked="0" layoutInCell="1" allowOverlap="1" wp14:anchorId="790943A1" wp14:editId="7C451780">
                  <wp:simplePos x="0" y="0"/>
                  <wp:positionH relativeFrom="margin">
                    <wp:align>left</wp:align>
                  </wp:positionH>
                  <wp:positionV relativeFrom="paragraph">
                    <wp:posOffset>9663</wp:posOffset>
                  </wp:positionV>
                  <wp:extent cx="2153798" cy="495759"/>
                  <wp:effectExtent l="19050" t="19050" r="18415" b="19050"/>
                  <wp:wrapNone/>
                  <wp:docPr id="17" name="Rounded Rectangle 17"/>
                  <wp:cNvGraphicFramePr/>
                  <a:graphic xmlns:a="http://schemas.openxmlformats.org/drawingml/2006/main">
                    <a:graphicData uri="http://schemas.microsoft.com/office/word/2010/wordprocessingShape">
                      <wps:wsp>
                        <wps:cNvSpPr/>
                        <wps:spPr>
                          <a:xfrm>
                            <a:off x="0" y="0"/>
                            <a:ext cx="2153798" cy="495759"/>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930ADF" id="Rounded Rectangle 17" o:spid="_x0000_s1026" style="position:absolute;margin-left:0;margin-top:.75pt;width:169.6pt;height:39.0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" filled="f" strokecolor="#ed7d31 [3205]" strokeweight="3pt">
                  <v:stroke joinstyle="miter"/>
                  <w10:wrap anchorx="margin"/>
                </v:roundrect>
              </w:pict>
            </mc:Fallback>
          </mc:AlternateContent>
        </w:r>
        <w:r w:rsidDel="00BF527E">
          <w:rPr>
            <w:noProof/>
          </w:rPr>
          <mc:AlternateContent>
            <mc:Choice Requires="wps">
              <w:drawing>
                <wp:anchor distT="0" distB="0" distL="114300" distR="114300" simplePos="0" relativeHeight="251676672" behindDoc="0" locked="0" layoutInCell="1" allowOverlap="1" wp14:anchorId="5645F14A" wp14:editId="2D125B19">
                  <wp:simplePos x="0" y="0"/>
                  <wp:positionH relativeFrom="column">
                    <wp:posOffset>203813</wp:posOffset>
                  </wp:positionH>
                  <wp:positionV relativeFrom="paragraph">
                    <wp:posOffset>2080834</wp:posOffset>
                  </wp:positionV>
                  <wp:extent cx="1443210" cy="319405"/>
                  <wp:effectExtent l="19050" t="19050" r="24130" b="23495"/>
                  <wp:wrapNone/>
                  <wp:docPr id="16" name="Rounded Rectangle 16"/>
                  <wp:cNvGraphicFramePr/>
                  <a:graphic xmlns:a="http://schemas.openxmlformats.org/drawingml/2006/main">
                    <a:graphicData uri="http://schemas.microsoft.com/office/word/2010/wordprocessingShape">
                      <wps:wsp>
                        <wps:cNvSpPr/>
                        <wps:spPr>
                          <a:xfrm>
                            <a:off x="0" y="0"/>
                            <a:ext cx="1443210" cy="319405"/>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AE883C3" id="Rounded Rectangle 16" o:spid="_x0000_s1026" style="position:absolute;margin-left:16.05pt;margin-top:163.85pt;width:113.65pt;height:25.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" filled="f" strokecolor="#ed7d31 [3205]" strokeweight="3pt">
                  <v:stroke joinstyle="miter"/>
                </v:roundrect>
              </w:pict>
            </mc:Fallback>
          </mc:AlternateContent>
        </w:r>
        <w:r w:rsidDel="00BF527E">
          <w:rPr>
            <w:noProof/>
          </w:rPr>
          <mc:AlternateContent>
            <mc:Choice Requires="wps">
              <w:drawing>
                <wp:anchor distT="0" distB="0" distL="114300" distR="114300" simplePos="0" relativeHeight="251674624" behindDoc="0" locked="0" layoutInCell="1" allowOverlap="1" wp14:anchorId="32BBCC91" wp14:editId="524E29F2">
                  <wp:simplePos x="0" y="0"/>
                  <wp:positionH relativeFrom="column">
                    <wp:posOffset>2225392</wp:posOffset>
                  </wp:positionH>
                  <wp:positionV relativeFrom="paragraph">
                    <wp:posOffset>2052725</wp:posOffset>
                  </wp:positionV>
                  <wp:extent cx="2082165" cy="319405"/>
                  <wp:effectExtent l="19050" t="19050" r="13335" b="23495"/>
                  <wp:wrapNone/>
                  <wp:docPr id="15" name="Rounded Rectangle 15"/>
                  <wp:cNvGraphicFramePr/>
                  <a:graphic xmlns:a="http://schemas.openxmlformats.org/drawingml/2006/main">
                    <a:graphicData uri="http://schemas.microsoft.com/office/word/2010/wordprocessingShape">
                      <wps:wsp>
                        <wps:cNvSpPr/>
                        <wps:spPr>
                          <a:xfrm>
                            <a:off x="0" y="0"/>
                            <a:ext cx="2082165" cy="319405"/>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4EFD62" id="Rounded Rectangle 15" o:spid="_x0000_s1026" style="position:absolute;margin-left:175.25pt;margin-top:161.65pt;width:163.95pt;height:25.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" filled="f" strokecolor="#ed7d31 [3205]" strokeweight="3pt">
                  <v:stroke joinstyle="miter"/>
                </v:roundrect>
              </w:pict>
            </mc:Fallback>
          </mc:AlternateContent>
        </w:r>
        <w:r w:rsidDel="00BF527E">
          <w:rPr>
            <w:noProof/>
          </w:rPr>
          <mc:AlternateContent>
            <mc:Choice Requires="wps">
              <w:drawing>
                <wp:anchor distT="0" distB="0" distL="114300" distR="114300" simplePos="0" relativeHeight="251672576" behindDoc="0" locked="0" layoutInCell="1" allowOverlap="1" wp14:anchorId="43E075DB" wp14:editId="0451C5B6">
                  <wp:simplePos x="0" y="0"/>
                  <wp:positionH relativeFrom="column">
                    <wp:posOffset>3536315</wp:posOffset>
                  </wp:positionH>
                  <wp:positionV relativeFrom="paragraph">
                    <wp:posOffset>516255</wp:posOffset>
                  </wp:positionV>
                  <wp:extent cx="2082165" cy="319405"/>
                  <wp:effectExtent l="19050" t="19050" r="13335" b="23495"/>
                  <wp:wrapNone/>
                  <wp:docPr id="14" name="Rounded Rectangle 14"/>
                  <wp:cNvGraphicFramePr/>
                  <a:graphic xmlns:a="http://schemas.openxmlformats.org/drawingml/2006/main">
                    <a:graphicData uri="http://schemas.microsoft.com/office/word/2010/wordprocessingShape">
                      <wps:wsp>
                        <wps:cNvSpPr/>
                        <wps:spPr>
                          <a:xfrm>
                            <a:off x="0" y="0"/>
                            <a:ext cx="2082165" cy="319405"/>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DF3916" id="Rounded Rectangle 14" o:spid="_x0000_s1026" style="position:absolute;margin-left:278.45pt;margin-top:40.65pt;width:163.95pt;height:25.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" filled="f" strokecolor="#ed7d31 [3205]" strokeweight="3pt">
                  <v:stroke joinstyle="miter"/>
                </v:roundrect>
              </w:pict>
            </mc:Fallback>
          </mc:AlternateContent>
        </w:r>
        <w:r w:rsidDel="00BF527E">
          <w:rPr>
            <w:noProof/>
          </w:rPr>
          <mc:AlternateContent>
            <mc:Choice Requires="wps">
              <w:drawing>
                <wp:anchor distT="0" distB="0" distL="114300" distR="114300" simplePos="0" relativeHeight="251670528" behindDoc="0" locked="0" layoutInCell="1" allowOverlap="1" wp14:anchorId="0D1FA8D6" wp14:editId="0939C574">
                  <wp:simplePos x="0" y="0"/>
                  <wp:positionH relativeFrom="column">
                    <wp:posOffset>2109730</wp:posOffset>
                  </wp:positionH>
                  <wp:positionV relativeFrom="paragraph">
                    <wp:posOffset>521947</wp:posOffset>
                  </wp:positionV>
                  <wp:extent cx="1068636" cy="319489"/>
                  <wp:effectExtent l="19050" t="19050" r="17780" b="23495"/>
                  <wp:wrapNone/>
                  <wp:docPr id="13" name="Rounded Rectangle 13"/>
                  <wp:cNvGraphicFramePr/>
                  <a:graphic xmlns:a="http://schemas.openxmlformats.org/drawingml/2006/main">
                    <a:graphicData uri="http://schemas.microsoft.com/office/word/2010/wordprocessingShape">
                      <wps:wsp>
                        <wps:cNvSpPr/>
                        <wps:spPr>
                          <a:xfrm>
                            <a:off x="0" y="0"/>
                            <a:ext cx="1068636" cy="319489"/>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722E48" id="Rounded Rectangle 13" o:spid="_x0000_s1026" style="position:absolute;margin-left:166.1pt;margin-top:41.1pt;width:84.15pt;height:25.1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" filled="f" strokecolor="#ed7d31 [3205]" strokeweight="3pt">
                  <v:stroke joinstyle="miter"/>
                </v:roundrect>
              </w:pict>
            </mc:Fallback>
          </mc:AlternateContent>
        </w:r>
        <w:r w:rsidR="001C2C2F" w:rsidDel="00BF527E">
          <w:rPr>
            <w:noProof/>
          </w:rPr>
          <w:drawing>
            <wp:inline distT="0" distB="0" distL="0" distR="0" wp14:anchorId="24A1ED35" wp14:editId="7ADF6BAB">
              <wp:extent cx="5943600" cy="4391660"/>
              <wp:effectExtent l="19050" t="19050" r="1905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91660"/>
                      </a:xfrm>
                      <a:prstGeom prst="rect">
                        <a:avLst/>
                      </a:prstGeom>
                      <a:ln>
                        <a:solidFill>
                          <a:schemeClr val="tx1"/>
                        </a:solidFill>
                      </a:ln>
                    </pic:spPr>
                  </pic:pic>
                </a:graphicData>
              </a:graphic>
            </wp:inline>
          </w:drawing>
        </w:r>
      </w:del>
    </w:p>
    <w:p w14:paraId="04968320" w14:textId="01C78638" w:rsidR="00F4793F" w:rsidDel="00326F2C" w:rsidRDefault="00F4793F">
      <w:pPr>
        <w:rPr>
          <w:del w:id="1154" w:author="Michele Hart" w:date="2016-09-14T02:09:00Z"/>
          <w:sz w:val="24"/>
        </w:rPr>
      </w:pPr>
    </w:p>
    <w:p w14:paraId="7E915BF8" w14:textId="39D1A48F" w:rsidR="000869DC" w:rsidDel="00FE7D63" w:rsidRDefault="000869DC">
      <w:pPr>
        <w:rPr>
          <w:del w:id="1155" w:author="Michele Hart" w:date="2016-03-02T13:29:00Z"/>
          <w:sz w:val="24"/>
        </w:rPr>
      </w:pPr>
      <w:ins w:id="1156" w:author="Will Thompson" w:date="2016-02-09T14:52:00Z">
        <w:del w:id="1157" w:author="Michele Hart" w:date="2016-03-02T13:26:00Z">
          <w:r w:rsidDel="00FE7D63">
            <w:rPr>
              <w:sz w:val="24"/>
            </w:rPr>
            <w:delText>You can also</w:delText>
          </w:r>
        </w:del>
        <w:del w:id="1158" w:author="Michele Hart" w:date="2016-03-02T13:29:00Z">
          <w:r w:rsidDel="00FE7D63">
            <w:rPr>
              <w:sz w:val="24"/>
            </w:rPr>
            <w:delText xml:space="preserve"> make the page size smaller so that individual text elements are larger relative to the overall page. </w:delText>
          </w:r>
        </w:del>
        <w:del w:id="1159" w:author="Michele Hart" w:date="2016-03-02T13:27:00Z">
          <w:r w:rsidDel="00FE7D63">
            <w:rPr>
              <w:sz w:val="24"/>
            </w:rPr>
            <w:delText>You can d</w:delText>
          </w:r>
        </w:del>
        <w:del w:id="1160" w:author="Michele Hart" w:date="2016-03-02T13:29:00Z">
          <w:r w:rsidDel="00FE7D63">
            <w:rPr>
              <w:sz w:val="24"/>
            </w:rPr>
            <w:delText xml:space="preserve">o this by deselecting any visuals on the page and </w:delText>
          </w:r>
        </w:del>
      </w:ins>
      <w:ins w:id="1161" w:author="Will Thompson" w:date="2016-02-09T14:53:00Z">
        <w:del w:id="1162" w:author="Michele Hart" w:date="2016-03-02T13:29:00Z">
          <w:r w:rsidDel="00FE7D63">
            <w:rPr>
              <w:sz w:val="24"/>
            </w:rPr>
            <w:delText xml:space="preserve">using the </w:delText>
          </w:r>
          <w:r w:rsidRPr="00FE7D63" w:rsidDel="00FE7D63">
            <w:rPr>
              <w:b/>
              <w:sz w:val="24"/>
              <w:rPrChange w:id="1163" w:author="Michele Hart" w:date="2016-03-02T13:27:00Z">
                <w:rPr>
                  <w:sz w:val="24"/>
                </w:rPr>
              </w:rPrChange>
            </w:rPr>
            <w:delText>Page Size</w:delText>
          </w:r>
          <w:r w:rsidDel="00FE7D63">
            <w:rPr>
              <w:sz w:val="24"/>
            </w:rPr>
            <w:delText xml:space="preserve"> tab in the </w:delText>
          </w:r>
          <w:r w:rsidR="00D76569" w:rsidDel="00FE7D63">
            <w:rPr>
              <w:sz w:val="24"/>
            </w:rPr>
            <w:delText>formatting pane</w:delText>
          </w:r>
        </w:del>
      </w:ins>
      <w:ins w:id="1164" w:author="Will Thompson" w:date="2016-02-16T16:12:00Z">
        <w:del w:id="1165" w:author="Michele Hart" w:date="2016-03-02T13:29:00Z">
          <w:r w:rsidR="00D76569" w:rsidDel="00FE7D63">
            <w:rPr>
              <w:sz w:val="24"/>
            </w:rPr>
            <w:delText xml:space="preserve">. </w:delText>
          </w:r>
        </w:del>
      </w:ins>
    </w:p>
    <w:p w14:paraId="29822D16" w14:textId="4F1CD1B3" w:rsidR="00F4793F" w:rsidDel="00FE7D63" w:rsidRDefault="009B7D2C">
      <w:pPr>
        <w:rPr>
          <w:del w:id="1166" w:author="Michele Hart" w:date="2016-03-02T13:29:00Z"/>
          <w:sz w:val="24"/>
        </w:rPr>
      </w:pPr>
      <w:ins w:id="1167" w:author="Will Thompson" w:date="2016-02-09T14:59:00Z">
        <w:del w:id="1168" w:author="Michele Hart" w:date="2016-03-02T13:27:00Z">
          <w:r w:rsidDel="00FE7D63">
            <w:rPr>
              <w:sz w:val="24"/>
            </w:rPr>
            <w:delText xml:space="preserve">Reducing the height and width to </w:delText>
          </w:r>
        </w:del>
      </w:ins>
      <w:ins w:id="1169" w:author="Will Thompson" w:date="2016-02-09T15:00:00Z">
        <w:del w:id="1170" w:author="Michele Hart" w:date="2016-03-02T13:27:00Z">
          <w:r w:rsidDel="00FE7D63">
            <w:rPr>
              <w:sz w:val="24"/>
            </w:rPr>
            <w:delText>make the visuals appear bigger relative to the report page.</w:delText>
          </w:r>
          <w:commentRangeStart w:id="1171"/>
          <w:r w:rsidDel="00FE7D63">
            <w:rPr>
              <w:sz w:val="24"/>
            </w:rPr>
            <w:delText xml:space="preserve"> </w:delText>
          </w:r>
        </w:del>
      </w:ins>
      <w:ins w:id="1172" w:author="Will Thompson" w:date="2016-02-09T14:58:00Z">
        <w:del w:id="1173" w:author="Michele Hart" w:date="2016-03-02T13:29:00Z">
          <w:r w:rsidDel="00FE7D63">
            <w:rPr>
              <w:sz w:val="24"/>
            </w:rPr>
            <w:delText xml:space="preserve">The showcase reports are </w:delText>
          </w:r>
        </w:del>
      </w:ins>
      <w:commentRangeEnd w:id="1171"/>
      <w:del w:id="1174" w:author="Michele Hart" w:date="2016-03-02T13:29:00Z">
        <w:r w:rsidR="00FE7D63" w:rsidDel="00FE7D63">
          <w:rPr>
            <w:rStyle w:val="CommentReference"/>
          </w:rPr>
          <w:commentReference w:id="1171"/>
        </w:r>
      </w:del>
      <w:ins w:id="1175" w:author="Will Thompson" w:date="2016-02-09T14:58:00Z">
        <w:del w:id="1176" w:author="Michele Hart" w:date="2016-03-02T13:29:00Z">
          <w:r w:rsidDel="00FE7D63">
            <w:rPr>
              <w:sz w:val="24"/>
            </w:rPr>
            <w:delText xml:space="preserve">displayed in a 4:3 window, so using that ratio </w:delText>
          </w:r>
        </w:del>
      </w:ins>
      <w:ins w:id="1177" w:author="Will Thompson" w:date="2016-02-09T14:59:00Z">
        <w:del w:id="1178" w:author="Michele Hart" w:date="2016-03-02T13:29:00Z">
          <w:r w:rsidDel="00FE7D63">
            <w:rPr>
              <w:sz w:val="24"/>
            </w:rPr>
            <w:delText>allows you to optimize your report for the space available.</w:delText>
          </w:r>
        </w:del>
      </w:ins>
      <w:ins w:id="1179" w:author="Will Thompson" w:date="2016-02-09T15:00:00Z">
        <w:del w:id="1180" w:author="Michele Hart" w:date="2016-03-02T13:29:00Z">
          <w:r w:rsidDel="00FE7D63">
            <w:rPr>
              <w:sz w:val="24"/>
            </w:rPr>
            <w:delText xml:space="preserve"> Try </w:delText>
          </w:r>
        </w:del>
      </w:ins>
      <w:ins w:id="1181" w:author="Will Thompson" w:date="2016-02-09T15:02:00Z">
        <w:del w:id="1182" w:author="Michele Hart" w:date="2016-03-02T13:29:00Z">
          <w:r w:rsidDel="00FE7D63">
            <w:rPr>
              <w:sz w:val="24"/>
            </w:rPr>
            <w:delText>768 * 576 for larger default sized text</w:delText>
          </w:r>
        </w:del>
      </w:ins>
      <w:ins w:id="1183" w:author="Will Thompson" w:date="2016-02-16T16:12:00Z">
        <w:del w:id="1184" w:author="Michele Hart" w:date="2016-03-02T13:29:00Z">
          <w:r w:rsidR="00D76569" w:rsidDel="00FE7D63">
            <w:rPr>
              <w:sz w:val="24"/>
            </w:rPr>
            <w:delText xml:space="preserve"> and great visibility in the Showcase.</w:delText>
          </w:r>
        </w:del>
      </w:ins>
    </w:p>
    <w:p w14:paraId="02085F5E" w14:textId="175CB01B" w:rsidR="00F4793F" w:rsidDel="00FE7D63" w:rsidRDefault="00D76569">
      <w:pPr>
        <w:rPr>
          <w:del w:id="1185" w:author="Michele Hart" w:date="2016-03-02T13:29:00Z"/>
          <w:sz w:val="24"/>
        </w:rPr>
      </w:pPr>
      <w:ins w:id="1186" w:author="Will Thompson" w:date="2016-02-16T16:12:00Z">
        <w:del w:id="1187" w:author="Michele Hart" w:date="2016-03-02T13:29:00Z">
          <w:r w:rsidDel="00FE7D63">
            <w:rPr>
              <w:noProof/>
            </w:rPr>
            <w:drawing>
              <wp:inline distT="0" distB="0" distL="0" distR="0" wp14:anchorId="2A750BAE" wp14:editId="674DD3B2">
                <wp:extent cx="1771650" cy="2933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1650" cy="2933700"/>
                        </a:xfrm>
                        <a:prstGeom prst="rect">
                          <a:avLst/>
                        </a:prstGeom>
                      </pic:spPr>
                    </pic:pic>
                  </a:graphicData>
                </a:graphic>
              </wp:inline>
            </w:drawing>
          </w:r>
        </w:del>
      </w:ins>
    </w:p>
    <w:p w14:paraId="163F395F" w14:textId="6F64AA3D" w:rsidR="00F4793F" w:rsidDel="00FE7D63" w:rsidRDefault="00F4793F">
      <w:pPr>
        <w:rPr>
          <w:del w:id="1188" w:author="Michele Hart" w:date="2016-03-02T13:29:00Z"/>
          <w:sz w:val="24"/>
        </w:rPr>
      </w:pPr>
    </w:p>
    <w:p w14:paraId="1288A90A" w14:textId="0EE41FA8" w:rsidR="00F4793F" w:rsidDel="00FE7D63" w:rsidRDefault="00F4793F">
      <w:pPr>
        <w:rPr>
          <w:del w:id="1189" w:author="Michele Hart" w:date="2016-03-02T13:29:00Z"/>
          <w:sz w:val="24"/>
        </w:rPr>
      </w:pPr>
    </w:p>
    <w:p w14:paraId="1FC99F9B" w14:textId="609F198A" w:rsidR="00F4793F" w:rsidDel="00FE7D63" w:rsidRDefault="00F4793F">
      <w:pPr>
        <w:rPr>
          <w:del w:id="1190" w:author="Michele Hart" w:date="2016-03-02T13:29:00Z"/>
          <w:sz w:val="24"/>
        </w:rPr>
      </w:pPr>
    </w:p>
    <w:p w14:paraId="14FCAEEA" w14:textId="52A3B519" w:rsidR="00F4793F" w:rsidRPr="001C2C2F" w:rsidDel="00FE7D63" w:rsidRDefault="00F4793F">
      <w:pPr>
        <w:rPr>
          <w:del w:id="1191" w:author="Michele Hart" w:date="2016-03-02T13:29:00Z"/>
          <w:sz w:val="24"/>
        </w:rPr>
      </w:pPr>
    </w:p>
    <w:p w14:paraId="3CCF03ED" w14:textId="57B05F0D" w:rsidR="00B1375E" w:rsidDel="00FE7D63" w:rsidRDefault="00B1375E">
      <w:pPr>
        <w:rPr>
          <w:ins w:id="1192" w:author="Will Thompson" w:date="2016-02-09T15:15:00Z"/>
          <w:del w:id="1193" w:author="Michele Hart" w:date="2016-03-02T13:33:00Z"/>
          <w:rFonts w:asciiTheme="majorHAnsi" w:eastAsiaTheme="majorEastAsia" w:hAnsiTheme="majorHAnsi" w:cstheme="majorBidi"/>
          <w:color w:val="2E74B5" w:themeColor="accent1" w:themeShade="BF"/>
          <w:sz w:val="32"/>
          <w:szCs w:val="32"/>
        </w:rPr>
      </w:pPr>
      <w:ins w:id="1194" w:author="Will Thompson" w:date="2016-02-09T15:15:00Z">
        <w:del w:id="1195" w:author="Michele Hart" w:date="2016-03-02T13:29:00Z">
          <w:r w:rsidDel="00FE7D63">
            <w:br w:type="page"/>
          </w:r>
        </w:del>
      </w:ins>
    </w:p>
    <w:p w14:paraId="5BF4E49E" w14:textId="52BFFB00" w:rsidR="00FE7D63" w:rsidRPr="00FE7D63" w:rsidDel="00326F2C" w:rsidRDefault="00FD60D6">
      <w:pPr>
        <w:rPr>
          <w:del w:id="1196" w:author="Michele Hart" w:date="2016-09-14T02:09:00Z"/>
        </w:rPr>
        <w:pPrChange w:id="1197" w:author="Michele Hart" w:date="2016-03-02T13:34:00Z">
          <w:pPr>
            <w:pStyle w:val="ListParagraph"/>
            <w:numPr>
              <w:numId w:val="1"/>
            </w:numPr>
            <w:ind w:left="1447" w:hanging="360"/>
          </w:pPr>
        </w:pPrChange>
      </w:pPr>
      <w:del w:id="1198" w:author="Michele Hart" w:date="2016-03-02T13:34:00Z">
        <w:r w:rsidRPr="00C01822" w:rsidDel="00FE7D63">
          <w:delText>Labels</w:delText>
        </w:r>
      </w:del>
    </w:p>
    <w:p w14:paraId="7870E274" w14:textId="1F5265A8" w:rsidR="00F4793F" w:rsidDel="00FE7D63" w:rsidRDefault="000239B9">
      <w:pPr>
        <w:rPr>
          <w:del w:id="1199" w:author="Michele Hart" w:date="2016-03-02T13:33:00Z"/>
        </w:rPr>
      </w:pPr>
      <w:del w:id="1200" w:author="Michele Hart" w:date="2016-03-02T13:33:00Z">
        <w:r w:rsidDel="00FE7D63">
          <w:delText xml:space="preserve">When possible, </w:delText>
        </w:r>
        <w:r w:rsidR="00737206" w:rsidDel="00FE7D63">
          <w:delText>try to have all labels in legend, axis, titles not cut off.  This is not always possible as the length of a label can be quite long</w:delText>
        </w:r>
      </w:del>
      <w:ins w:id="1201" w:author="Will Thompson" w:date="2016-02-09T15:02:00Z">
        <w:del w:id="1202" w:author="Michele Hart" w:date="2016-03-02T13:33:00Z">
          <w:r w:rsidR="009B7D2C" w:rsidDel="00FE7D63">
            <w:delText xml:space="preserve">. </w:delText>
          </w:r>
        </w:del>
      </w:ins>
      <w:del w:id="1203" w:author="Michele Hart" w:date="2016-03-02T13:33:00Z">
        <w:r w:rsidR="00737206" w:rsidDel="00FE7D63">
          <w:delText xml:space="preserve"> &amp; I recommend </w:delText>
        </w:r>
      </w:del>
      <w:ins w:id="1204" w:author="Will Thompson" w:date="2016-02-09T15:02:00Z">
        <w:del w:id="1205" w:author="Michele Hart" w:date="2016-03-02T13:33:00Z">
          <w:r w:rsidR="009B7D2C" w:rsidDel="00FE7D63">
            <w:delText>I</w:delText>
          </w:r>
        </w:del>
      </w:ins>
      <w:del w:id="1206" w:author="Michele Hart" w:date="2016-03-02T13:33:00Z">
        <w:r w:rsidR="00737206" w:rsidDel="00FE7D63">
          <w:delText xml:space="preserve">in this case </w:delText>
        </w:r>
      </w:del>
      <w:ins w:id="1207" w:author="Will Thompson" w:date="2016-02-09T15:02:00Z">
        <w:del w:id="1208" w:author="Michele Hart" w:date="2016-03-02T13:33:00Z">
          <w:r w:rsidR="009B7D2C" w:rsidDel="00FE7D63">
            <w:delText xml:space="preserve">we recommend you </w:delText>
          </w:r>
        </w:del>
      </w:ins>
      <w:del w:id="1209" w:author="Michele Hart" w:date="2016-03-02T13:33:00Z">
        <w:r w:rsidR="00737206" w:rsidDel="00FE7D63">
          <w:delText>to find a shorter description.</w:delText>
        </w:r>
      </w:del>
    </w:p>
    <w:p w14:paraId="1DAC79A6" w14:textId="2A0D16C7" w:rsidR="00737206" w:rsidDel="00326F2C" w:rsidRDefault="00E1422E">
      <w:pPr>
        <w:rPr>
          <w:del w:id="1210" w:author="Michele Hart" w:date="2016-09-14T02:09:00Z"/>
          <w:sz w:val="24"/>
        </w:rPr>
      </w:pPr>
      <w:del w:id="1211" w:author="Michele Hart" w:date="2016-09-03T12:30:00Z">
        <w:r w:rsidDel="00BF527E">
          <w:rPr>
            <w:noProof/>
          </w:rPr>
          <mc:AlternateContent>
            <mc:Choice Requires="wps">
              <w:drawing>
                <wp:anchor distT="0" distB="0" distL="114300" distR="114300" simplePos="0" relativeHeight="251681792" behindDoc="0" locked="0" layoutInCell="1" allowOverlap="1" wp14:anchorId="68E87A47" wp14:editId="3F0248D3">
                  <wp:simplePos x="0" y="0"/>
                  <wp:positionH relativeFrom="column">
                    <wp:posOffset>4454525</wp:posOffset>
                  </wp:positionH>
                  <wp:positionV relativeFrom="paragraph">
                    <wp:posOffset>10160</wp:posOffset>
                  </wp:positionV>
                  <wp:extent cx="1403985" cy="6612890"/>
                  <wp:effectExtent l="0" t="0" r="24765" b="16510"/>
                  <wp:wrapThrough wrapText="bothSides">
                    <wp:wrapPolygon edited="0">
                      <wp:start x="0" y="0"/>
                      <wp:lineTo x="0" y="21592"/>
                      <wp:lineTo x="21688" y="21592"/>
                      <wp:lineTo x="21688" y="0"/>
                      <wp:lineTo x="0" y="0"/>
                    </wp:wrapPolygon>
                  </wp:wrapThrough>
                  <wp:docPr id="2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3985" cy="6612890"/>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4BE10147" w14:textId="77777777" w:rsidR="00B858DE" w:rsidRPr="000834C3" w:rsidRDefault="00B858DE" w:rsidP="000834C3">
                              <w:pPr>
                                <w:rPr>
                                  <w:color w:val="44546A" w:themeColor="text2"/>
                                  <w:sz w:val="18"/>
                                </w:rPr>
                              </w:pPr>
                              <w:r w:rsidRPr="000834C3">
                                <w:rPr>
                                  <w:color w:val="44546A" w:themeColor="text2"/>
                                  <w:sz w:val="18"/>
                                </w:rPr>
                                <w:t xml:space="preserve">There 2-3 labels that we might be able to improve </w:t>
                              </w:r>
                            </w:p>
                            <w:p w14:paraId="11FAD4DE" w14:textId="77777777" w:rsidR="00B858DE" w:rsidRDefault="00B858DE" w:rsidP="000834C3">
                              <w:pPr>
                                <w:pStyle w:val="ListParagraph"/>
                                <w:numPr>
                                  <w:ilvl w:val="0"/>
                                  <w:numId w:val="2"/>
                                </w:numPr>
                                <w:ind w:left="270" w:hanging="270"/>
                                <w:rPr>
                                  <w:color w:val="44546A" w:themeColor="text2"/>
                                  <w:sz w:val="18"/>
                                </w:rPr>
                              </w:pPr>
                              <w:r w:rsidRPr="000834C3">
                                <w:rPr>
                                  <w:color w:val="44546A" w:themeColor="text2"/>
                                  <w:sz w:val="18"/>
                                </w:rPr>
                                <w:t xml:space="preserve">Diagonal alignment </w:t>
                              </w:r>
                              <w:r>
                                <w:rPr>
                                  <w:color w:val="44546A" w:themeColor="text2"/>
                                  <w:sz w:val="18"/>
                                </w:rPr>
                                <w:t>which makes it hard to read</w:t>
                              </w:r>
                            </w:p>
                            <w:p w14:paraId="5EC4F47B" w14:textId="77777777" w:rsidR="00B858DE" w:rsidRDefault="00B858DE" w:rsidP="000834C3">
                              <w:pPr>
                                <w:pStyle w:val="ListParagraph"/>
                                <w:numPr>
                                  <w:ilvl w:val="0"/>
                                  <w:numId w:val="2"/>
                                </w:numPr>
                                <w:ind w:left="270" w:hanging="270"/>
                                <w:rPr>
                                  <w:color w:val="44546A" w:themeColor="text2"/>
                                  <w:sz w:val="18"/>
                                </w:rPr>
                              </w:pPr>
                              <w:r>
                                <w:rPr>
                                  <w:color w:val="44546A" w:themeColor="text2"/>
                                  <w:sz w:val="18"/>
                                </w:rPr>
                                <w:t xml:space="preserve">Cut off labels </w:t>
                              </w:r>
                            </w:p>
                            <w:p w14:paraId="44E3F67D" w14:textId="77777777" w:rsidR="00B858DE" w:rsidRDefault="00B858DE" w:rsidP="00E1422E">
                              <w:pPr>
                                <w:rPr>
                                  <w:color w:val="44546A" w:themeColor="text2"/>
                                  <w:sz w:val="18"/>
                                </w:rPr>
                              </w:pPr>
                            </w:p>
                            <w:p w14:paraId="7873F126" w14:textId="77777777" w:rsidR="00B858DE" w:rsidRDefault="00B858DE" w:rsidP="00C01822">
                              <w:pPr>
                                <w:rPr>
                                  <w:color w:val="44546A" w:themeColor="text2"/>
                                  <w:sz w:val="18"/>
                                </w:rPr>
                              </w:pPr>
                              <w:r>
                                <w:rPr>
                                  <w:color w:val="44546A" w:themeColor="text2"/>
                                  <w:sz w:val="18"/>
                                </w:rPr>
                                <w:t>In our recommended approach we</w:t>
                              </w:r>
                              <w:del w:id="1212" w:author="Will Thompson" w:date="2016-02-09T15:03:00Z">
                                <w:r w:rsidDel="009B7D2C">
                                  <w:rPr>
                                    <w:color w:val="44546A" w:themeColor="text2"/>
                                    <w:sz w:val="18"/>
                                  </w:rPr>
                                  <w:delText xml:space="preserve"> are proposing to </w:delText>
                                </w:r>
                              </w:del>
                              <w:ins w:id="1213" w:author="Will Thompson" w:date="2016-02-09T15:03:00Z">
                                <w:r>
                                  <w:rPr>
                                    <w:color w:val="44546A" w:themeColor="text2"/>
                                    <w:sz w:val="18"/>
                                  </w:rPr>
                                  <w:t xml:space="preserve">have </w:t>
                                </w:r>
                              </w:ins>
                              <w:r>
                                <w:rPr>
                                  <w:color w:val="44546A" w:themeColor="text2"/>
                                  <w:sz w:val="18"/>
                                </w:rPr>
                                <w:t>shift</w:t>
                              </w:r>
                              <w:ins w:id="1214" w:author="Will Thompson" w:date="2016-02-09T15:03:00Z">
                                <w:r>
                                  <w:rPr>
                                    <w:color w:val="44546A" w:themeColor="text2"/>
                                    <w:sz w:val="18"/>
                                  </w:rPr>
                                  <w:t>ed</w:t>
                                </w:r>
                              </w:ins>
                              <w:r>
                                <w:rPr>
                                  <w:color w:val="44546A" w:themeColor="text2"/>
                                  <w:sz w:val="18"/>
                                </w:rPr>
                                <w:t xml:space="preserve"> some visuals around to </w:t>
                              </w:r>
                              <w:del w:id="1215" w:author="Will Thompson" w:date="2016-02-09T15:03:00Z">
                                <w:r w:rsidDel="009B7D2C">
                                  <w:rPr>
                                    <w:color w:val="44546A" w:themeColor="text2"/>
                                    <w:sz w:val="18"/>
                                  </w:rPr>
                                  <w:delText>be able to read all the labels very well</w:delText>
                                </w:r>
                              </w:del>
                              <w:ins w:id="1216" w:author="Will Thompson" w:date="2016-02-09T15:03:00Z">
                                <w:r>
                                  <w:rPr>
                                    <w:color w:val="44546A" w:themeColor="text2"/>
                                    <w:sz w:val="18"/>
                                  </w:rPr>
                                  <w:t>make the labels as readable as possible.</w:t>
                                </w:r>
                              </w:ins>
                            </w:p>
                            <w:p w14:paraId="12F7338C"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 xml:space="preserve">We </w:t>
                              </w:r>
                              <w:del w:id="1217" w:author="Will Thompson" w:date="2016-02-09T15:03:00Z">
                                <w:r w:rsidDel="009B7D2C">
                                  <w:rPr>
                                    <w:color w:val="44546A" w:themeColor="text2"/>
                                    <w:sz w:val="18"/>
                                  </w:rPr>
                                  <w:delText>resived</w:delText>
                                </w:r>
                              </w:del>
                              <w:ins w:id="1218" w:author="Will Thompson" w:date="2016-02-09T15:03:00Z">
                                <w:r>
                                  <w:rPr>
                                    <w:color w:val="44546A" w:themeColor="text2"/>
                                    <w:sz w:val="18"/>
                                  </w:rPr>
                                  <w:t>revised</w:t>
                                </w:r>
                              </w:ins>
                              <w:r>
                                <w:rPr>
                                  <w:color w:val="44546A" w:themeColor="text2"/>
                                  <w:sz w:val="18"/>
                                </w:rPr>
                                <w:t xml:space="preserve"> the bottom right chart so the label can be easily read (they are not </w:t>
                              </w:r>
                              <w:ins w:id="1219" w:author="Will Thompson" w:date="2016-02-09T15:03:00Z">
                                <w:r>
                                  <w:rPr>
                                    <w:color w:val="44546A" w:themeColor="text2"/>
                                    <w:sz w:val="18"/>
                                  </w:rPr>
                                  <w:t>o</w:t>
                                </w:r>
                              </w:ins>
                              <w:del w:id="1220" w:author="Will Thompson" w:date="2016-02-09T15:03:00Z">
                                <w:r w:rsidDel="00ED5751">
                                  <w:rPr>
                                    <w:color w:val="44546A" w:themeColor="text2"/>
                                    <w:sz w:val="18"/>
                                  </w:rPr>
                                  <w:delText>i</w:delText>
                                </w:r>
                              </w:del>
                              <w:r>
                                <w:rPr>
                                  <w:color w:val="44546A" w:themeColor="text2"/>
                                  <w:sz w:val="18"/>
                                </w:rPr>
                                <w:t>n diagonal anymore)</w:t>
                              </w:r>
                            </w:p>
                            <w:p w14:paraId="30813556"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We moved the bottom left chart to top right &amp; made it wider so the Managed Services label can be fully seen</w:t>
                              </w:r>
                            </w:p>
                            <w:p w14:paraId="67E7F5E9"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We also resize the doughnut chart in order to see fully Small &amp; Medium.</w:t>
                              </w:r>
                            </w:p>
                            <w:p w14:paraId="48D1EB66" w14:textId="77777777" w:rsidR="00B858DE" w:rsidRDefault="00B858DE" w:rsidP="00C01822">
                              <w:pPr>
                                <w:rPr>
                                  <w:color w:val="44546A" w:themeColor="text2"/>
                                  <w:sz w:val="18"/>
                                </w:rPr>
                              </w:pPr>
                            </w:p>
                            <w:p w14:paraId="38407648" w14:textId="77777777" w:rsidR="00B858DE" w:rsidRPr="00C01822" w:rsidRDefault="00B858DE" w:rsidP="00C01822">
                              <w:pPr>
                                <w:rPr>
                                  <w:color w:val="44546A" w:themeColor="text2"/>
                                  <w:sz w:val="18"/>
                                </w:rPr>
                              </w:pPr>
                              <w:r>
                                <w:rPr>
                                  <w:color w:val="44546A" w:themeColor="text2"/>
                                  <w:sz w:val="18"/>
                                </w:rPr>
                                <w:t xml:space="preserve">Keep in mind that there are many ways to achieve clarity with labels &amp; this is just a suggested approach that works </w:t>
                              </w:r>
                              <w:del w:id="1221" w:author="Will Thompson" w:date="2016-02-09T15:04:00Z">
                                <w:r w:rsidDel="00ED5751">
                                  <w:rPr>
                                    <w:color w:val="44546A" w:themeColor="text2"/>
                                    <w:sz w:val="18"/>
                                  </w:rPr>
                                  <w:delText xml:space="preserve">since </w:delText>
                                </w:r>
                              </w:del>
                              <w:ins w:id="1222" w:author="Will Thompson" w:date="2016-02-09T15:04:00Z">
                                <w:r>
                                  <w:rPr>
                                    <w:color w:val="44546A" w:themeColor="text2"/>
                                    <w:sz w:val="18"/>
                                  </w:rPr>
                                  <w:t xml:space="preserve">to make </w:t>
                                </w:r>
                              </w:ins>
                              <w:r>
                                <w:rPr>
                                  <w:color w:val="44546A" w:themeColor="text2"/>
                                  <w:sz w:val="18"/>
                                </w:rPr>
                                <w:t xml:space="preserve">all labels </w:t>
                              </w:r>
                              <w:del w:id="1223" w:author="Will Thompson" w:date="2016-02-09T15:04:00Z">
                                <w:r w:rsidDel="00ED5751">
                                  <w:rPr>
                                    <w:color w:val="44546A" w:themeColor="text2"/>
                                    <w:sz w:val="18"/>
                                  </w:rPr>
                                  <w:delText xml:space="preserve">are </w:delText>
                                </w:r>
                              </w:del>
                              <w:r>
                                <w:rPr>
                                  <w:color w:val="44546A" w:themeColor="text2"/>
                                  <w:sz w:val="18"/>
                                </w:rPr>
                                <w:t>easy to read</w:t>
                              </w:r>
                            </w:p>
                            <w:p w14:paraId="1C0673E9" w14:textId="77777777" w:rsidR="00B858DE" w:rsidRDefault="00B858DE" w:rsidP="00E1422E">
                              <w:pPr>
                                <w:rPr>
                                  <w:color w:val="44546A" w:themeColor="text2"/>
                                  <w:sz w:val="18"/>
                                </w:rPr>
                              </w:pPr>
                            </w:p>
                            <w:p w14:paraId="3E997D9F" w14:textId="77777777" w:rsidR="00B858DE" w:rsidRPr="00E1422E" w:rsidRDefault="00B858DE" w:rsidP="00E1422E">
                              <w:pPr>
                                <w:rPr>
                                  <w:color w:val="44546A" w:themeColor="text2"/>
                                  <w:sz w:val="18"/>
                                </w:rPr>
                              </w:pPr>
                            </w:p>
                          </w:txbxContent>
                        </wps:txbx>
                        <wps:bodyPr rot="0" vert="horz" wrap="square" lIns="91440" tIns="91440" rIns="91440" bIns="73152" anchor="t" anchorCtr="0" upright="1">
                          <a:noAutofit/>
                        </wps:bodyPr>
                      </wps:wsp>
                    </a:graphicData>
                  </a:graphic>
                  <wp14:sizeRelV relativeFrom="margin">
                    <wp14:pctHeight>0</wp14:pctHeight>
                  </wp14:sizeRelV>
                </wp:anchor>
              </w:drawing>
            </mc:Choice>
            <mc:Fallback>
              <w:pict>
                <v:rect w14:anchorId="68E87A47" id="AutoShape 14" o:spid="_x0000_s1026" style="position:absolute;margin-left:350.75pt;margin-top:.8pt;width:110.55pt;height:520.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" fillcolor="white [3212]" strokecolor="#747070 [1614]" strokeweight="1.25pt">
                  <v:textbox inset=",7.2pt,,5.76pt">
                    <w:txbxContent>
                      <w:p w14:paraId="4BE10147" w14:textId="77777777" w:rsidR="00B858DE" w:rsidRPr="000834C3" w:rsidRDefault="00B858DE" w:rsidP="000834C3">
                        <w:pPr>
                          <w:rPr>
                            <w:color w:val="44546A" w:themeColor="text2"/>
                            <w:sz w:val="18"/>
                          </w:rPr>
                        </w:pPr>
                        <w:r w:rsidRPr="000834C3">
                          <w:rPr>
                            <w:color w:val="44546A" w:themeColor="text2"/>
                            <w:sz w:val="18"/>
                          </w:rPr>
                          <w:t xml:space="preserve">There 2-3 labels that we might be able to improve </w:t>
                        </w:r>
                      </w:p>
                      <w:p w14:paraId="11FAD4DE" w14:textId="77777777" w:rsidR="00B858DE" w:rsidRDefault="00B858DE" w:rsidP="000834C3">
                        <w:pPr>
                          <w:pStyle w:val="ListParagraph"/>
                          <w:numPr>
                            <w:ilvl w:val="0"/>
                            <w:numId w:val="2"/>
                          </w:numPr>
                          <w:ind w:left="270" w:hanging="270"/>
                          <w:rPr>
                            <w:color w:val="44546A" w:themeColor="text2"/>
                            <w:sz w:val="18"/>
                          </w:rPr>
                        </w:pPr>
                        <w:r w:rsidRPr="000834C3">
                          <w:rPr>
                            <w:color w:val="44546A" w:themeColor="text2"/>
                            <w:sz w:val="18"/>
                          </w:rPr>
                          <w:t xml:space="preserve">Diagonal alignment </w:t>
                        </w:r>
                        <w:r>
                          <w:rPr>
                            <w:color w:val="44546A" w:themeColor="text2"/>
                            <w:sz w:val="18"/>
                          </w:rPr>
                          <w:t>which makes it hard to read</w:t>
                        </w:r>
                      </w:p>
                      <w:p w14:paraId="5EC4F47B" w14:textId="77777777" w:rsidR="00B858DE" w:rsidRDefault="00B858DE" w:rsidP="000834C3">
                        <w:pPr>
                          <w:pStyle w:val="ListParagraph"/>
                          <w:numPr>
                            <w:ilvl w:val="0"/>
                            <w:numId w:val="2"/>
                          </w:numPr>
                          <w:ind w:left="270" w:hanging="270"/>
                          <w:rPr>
                            <w:color w:val="44546A" w:themeColor="text2"/>
                            <w:sz w:val="18"/>
                          </w:rPr>
                        </w:pPr>
                        <w:r>
                          <w:rPr>
                            <w:color w:val="44546A" w:themeColor="text2"/>
                            <w:sz w:val="18"/>
                          </w:rPr>
                          <w:t xml:space="preserve">Cut off labels </w:t>
                        </w:r>
                      </w:p>
                      <w:p w14:paraId="44E3F67D" w14:textId="77777777" w:rsidR="00B858DE" w:rsidRDefault="00B858DE" w:rsidP="00E1422E">
                        <w:pPr>
                          <w:rPr>
                            <w:color w:val="44546A" w:themeColor="text2"/>
                            <w:sz w:val="18"/>
                          </w:rPr>
                        </w:pPr>
                      </w:p>
                      <w:p w14:paraId="7873F126" w14:textId="77777777" w:rsidR="00B858DE" w:rsidRDefault="00B858DE" w:rsidP="00C01822">
                        <w:pPr>
                          <w:rPr>
                            <w:color w:val="44546A" w:themeColor="text2"/>
                            <w:sz w:val="18"/>
                          </w:rPr>
                        </w:pPr>
                        <w:r>
                          <w:rPr>
                            <w:color w:val="44546A" w:themeColor="text2"/>
                            <w:sz w:val="18"/>
                          </w:rPr>
                          <w:t>In our recommended approach we</w:t>
                        </w:r>
                        <w:del w:id="1224" w:author="Will Thompson" w:date="2016-02-09T15:03:00Z">
                          <w:r w:rsidDel="009B7D2C">
                            <w:rPr>
                              <w:color w:val="44546A" w:themeColor="text2"/>
                              <w:sz w:val="18"/>
                            </w:rPr>
                            <w:delText xml:space="preserve"> are proposing to </w:delText>
                          </w:r>
                        </w:del>
                        <w:ins w:id="1225" w:author="Will Thompson" w:date="2016-02-09T15:03:00Z">
                          <w:r>
                            <w:rPr>
                              <w:color w:val="44546A" w:themeColor="text2"/>
                              <w:sz w:val="18"/>
                            </w:rPr>
                            <w:t xml:space="preserve">have </w:t>
                          </w:r>
                        </w:ins>
                        <w:r>
                          <w:rPr>
                            <w:color w:val="44546A" w:themeColor="text2"/>
                            <w:sz w:val="18"/>
                          </w:rPr>
                          <w:t>shift</w:t>
                        </w:r>
                        <w:ins w:id="1226" w:author="Will Thompson" w:date="2016-02-09T15:03:00Z">
                          <w:r>
                            <w:rPr>
                              <w:color w:val="44546A" w:themeColor="text2"/>
                              <w:sz w:val="18"/>
                            </w:rPr>
                            <w:t>ed</w:t>
                          </w:r>
                        </w:ins>
                        <w:r>
                          <w:rPr>
                            <w:color w:val="44546A" w:themeColor="text2"/>
                            <w:sz w:val="18"/>
                          </w:rPr>
                          <w:t xml:space="preserve"> some visuals around to </w:t>
                        </w:r>
                        <w:del w:id="1227" w:author="Will Thompson" w:date="2016-02-09T15:03:00Z">
                          <w:r w:rsidDel="009B7D2C">
                            <w:rPr>
                              <w:color w:val="44546A" w:themeColor="text2"/>
                              <w:sz w:val="18"/>
                            </w:rPr>
                            <w:delText>be able to read all the labels very well</w:delText>
                          </w:r>
                        </w:del>
                        <w:ins w:id="1228" w:author="Will Thompson" w:date="2016-02-09T15:03:00Z">
                          <w:r>
                            <w:rPr>
                              <w:color w:val="44546A" w:themeColor="text2"/>
                              <w:sz w:val="18"/>
                            </w:rPr>
                            <w:t>make the labels as readable as possible.</w:t>
                          </w:r>
                        </w:ins>
                      </w:p>
                      <w:p w14:paraId="12F7338C"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 xml:space="preserve">We </w:t>
                        </w:r>
                        <w:del w:id="1229" w:author="Will Thompson" w:date="2016-02-09T15:03:00Z">
                          <w:r w:rsidDel="009B7D2C">
                            <w:rPr>
                              <w:color w:val="44546A" w:themeColor="text2"/>
                              <w:sz w:val="18"/>
                            </w:rPr>
                            <w:delText>resived</w:delText>
                          </w:r>
                        </w:del>
                        <w:ins w:id="1230" w:author="Will Thompson" w:date="2016-02-09T15:03:00Z">
                          <w:r>
                            <w:rPr>
                              <w:color w:val="44546A" w:themeColor="text2"/>
                              <w:sz w:val="18"/>
                            </w:rPr>
                            <w:t>revised</w:t>
                          </w:r>
                        </w:ins>
                        <w:r>
                          <w:rPr>
                            <w:color w:val="44546A" w:themeColor="text2"/>
                            <w:sz w:val="18"/>
                          </w:rPr>
                          <w:t xml:space="preserve"> the bottom right chart so the label can be easily read (they are not </w:t>
                        </w:r>
                        <w:ins w:id="1231" w:author="Will Thompson" w:date="2016-02-09T15:03:00Z">
                          <w:r>
                            <w:rPr>
                              <w:color w:val="44546A" w:themeColor="text2"/>
                              <w:sz w:val="18"/>
                            </w:rPr>
                            <w:t>o</w:t>
                          </w:r>
                        </w:ins>
                        <w:del w:id="1232" w:author="Will Thompson" w:date="2016-02-09T15:03:00Z">
                          <w:r w:rsidDel="00ED5751">
                            <w:rPr>
                              <w:color w:val="44546A" w:themeColor="text2"/>
                              <w:sz w:val="18"/>
                            </w:rPr>
                            <w:delText>i</w:delText>
                          </w:r>
                        </w:del>
                        <w:r>
                          <w:rPr>
                            <w:color w:val="44546A" w:themeColor="text2"/>
                            <w:sz w:val="18"/>
                          </w:rPr>
                          <w:t>n diagonal anymore)</w:t>
                        </w:r>
                      </w:p>
                      <w:p w14:paraId="30813556"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We moved the bottom left chart to top right &amp; made it wider so the Managed Services label can be fully seen</w:t>
                        </w:r>
                      </w:p>
                      <w:p w14:paraId="67E7F5E9" w14:textId="77777777" w:rsidR="00B858DE" w:rsidRDefault="00B858DE" w:rsidP="00C01822">
                        <w:pPr>
                          <w:pStyle w:val="ListParagraph"/>
                          <w:numPr>
                            <w:ilvl w:val="0"/>
                            <w:numId w:val="4"/>
                          </w:numPr>
                          <w:ind w:left="270" w:hanging="270"/>
                          <w:rPr>
                            <w:color w:val="44546A" w:themeColor="text2"/>
                            <w:sz w:val="18"/>
                          </w:rPr>
                        </w:pPr>
                        <w:r>
                          <w:rPr>
                            <w:color w:val="44546A" w:themeColor="text2"/>
                            <w:sz w:val="18"/>
                          </w:rPr>
                          <w:t>We also resize the doughnut chart in order to see fully Small &amp; Medium.</w:t>
                        </w:r>
                      </w:p>
                      <w:p w14:paraId="48D1EB66" w14:textId="77777777" w:rsidR="00B858DE" w:rsidRDefault="00B858DE" w:rsidP="00C01822">
                        <w:pPr>
                          <w:rPr>
                            <w:color w:val="44546A" w:themeColor="text2"/>
                            <w:sz w:val="18"/>
                          </w:rPr>
                        </w:pPr>
                      </w:p>
                      <w:p w14:paraId="38407648" w14:textId="77777777" w:rsidR="00B858DE" w:rsidRPr="00C01822" w:rsidRDefault="00B858DE" w:rsidP="00C01822">
                        <w:pPr>
                          <w:rPr>
                            <w:color w:val="44546A" w:themeColor="text2"/>
                            <w:sz w:val="18"/>
                          </w:rPr>
                        </w:pPr>
                        <w:r>
                          <w:rPr>
                            <w:color w:val="44546A" w:themeColor="text2"/>
                            <w:sz w:val="18"/>
                          </w:rPr>
                          <w:t xml:space="preserve">Keep in mind that there are many ways to achieve clarity with labels &amp; this is just a suggested approach that works </w:t>
                        </w:r>
                        <w:del w:id="1233" w:author="Will Thompson" w:date="2016-02-09T15:04:00Z">
                          <w:r w:rsidDel="00ED5751">
                            <w:rPr>
                              <w:color w:val="44546A" w:themeColor="text2"/>
                              <w:sz w:val="18"/>
                            </w:rPr>
                            <w:delText xml:space="preserve">since </w:delText>
                          </w:r>
                        </w:del>
                        <w:ins w:id="1234" w:author="Will Thompson" w:date="2016-02-09T15:04:00Z">
                          <w:r>
                            <w:rPr>
                              <w:color w:val="44546A" w:themeColor="text2"/>
                              <w:sz w:val="18"/>
                            </w:rPr>
                            <w:t xml:space="preserve">to make </w:t>
                          </w:r>
                        </w:ins>
                        <w:r>
                          <w:rPr>
                            <w:color w:val="44546A" w:themeColor="text2"/>
                            <w:sz w:val="18"/>
                          </w:rPr>
                          <w:t xml:space="preserve">all labels </w:t>
                        </w:r>
                        <w:del w:id="1235" w:author="Will Thompson" w:date="2016-02-09T15:04:00Z">
                          <w:r w:rsidDel="00ED5751">
                            <w:rPr>
                              <w:color w:val="44546A" w:themeColor="text2"/>
                              <w:sz w:val="18"/>
                            </w:rPr>
                            <w:delText xml:space="preserve">are </w:delText>
                          </w:r>
                        </w:del>
                        <w:r>
                          <w:rPr>
                            <w:color w:val="44546A" w:themeColor="text2"/>
                            <w:sz w:val="18"/>
                          </w:rPr>
                          <w:t>easy to read</w:t>
                        </w:r>
                      </w:p>
                      <w:p w14:paraId="1C0673E9" w14:textId="77777777" w:rsidR="00B858DE" w:rsidRDefault="00B858DE" w:rsidP="00E1422E">
                        <w:pPr>
                          <w:rPr>
                            <w:color w:val="44546A" w:themeColor="text2"/>
                            <w:sz w:val="18"/>
                          </w:rPr>
                        </w:pPr>
                      </w:p>
                      <w:p w14:paraId="3E997D9F" w14:textId="77777777" w:rsidR="00B858DE" w:rsidRPr="00E1422E" w:rsidRDefault="00B858DE" w:rsidP="00E1422E">
                        <w:pPr>
                          <w:rPr>
                            <w:color w:val="44546A" w:themeColor="text2"/>
                            <w:sz w:val="18"/>
                          </w:rPr>
                        </w:pPr>
                      </w:p>
                    </w:txbxContent>
                  </v:textbox>
                  <w10:wrap type="through"/>
                </v:rect>
              </w:pict>
            </mc:Fallback>
          </mc:AlternateContent>
        </w:r>
        <w:r w:rsidR="000834C3" w:rsidDel="00BF527E">
          <w:rPr>
            <w:noProof/>
          </w:rPr>
          <mc:AlternateContent>
            <mc:Choice Requires="wps">
              <w:drawing>
                <wp:anchor distT="0" distB="0" distL="114300" distR="114300" simplePos="0" relativeHeight="251686912" behindDoc="0" locked="0" layoutInCell="1" allowOverlap="1" wp14:anchorId="79956053" wp14:editId="626CAB15">
                  <wp:simplePos x="0" y="0"/>
                  <wp:positionH relativeFrom="column">
                    <wp:posOffset>2297002</wp:posOffset>
                  </wp:positionH>
                  <wp:positionV relativeFrom="paragraph">
                    <wp:posOffset>1042349</wp:posOffset>
                  </wp:positionV>
                  <wp:extent cx="583894" cy="176270"/>
                  <wp:effectExtent l="19050" t="19050" r="45085" b="33655"/>
                  <wp:wrapNone/>
                  <wp:docPr id="20" name="Rounded Rectangle 20"/>
                  <wp:cNvGraphicFramePr/>
                  <a:graphic xmlns:a="http://schemas.openxmlformats.org/drawingml/2006/main">
                    <a:graphicData uri="http://schemas.microsoft.com/office/word/2010/wordprocessingShape">
                      <wps:wsp>
                        <wps:cNvSpPr/>
                        <wps:spPr>
                          <a:xfrm>
                            <a:off x="0" y="0"/>
                            <a:ext cx="583894" cy="17627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68C7B" id="Rounded Rectangle 20" o:spid="_x0000_s1026" style="position:absolute;margin-left:180.85pt;margin-top:82.05pt;width:46pt;height:13.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" filled="f" strokecolor="#ed7d31 [3205]" strokeweight="3.75pt">
                  <v:stroke joinstyle="miter"/>
                </v:roundrect>
              </w:pict>
            </mc:Fallback>
          </mc:AlternateContent>
        </w:r>
        <w:r w:rsidR="000834C3" w:rsidDel="00BF527E">
          <w:rPr>
            <w:noProof/>
          </w:rPr>
          <mc:AlternateContent>
            <mc:Choice Requires="wps">
              <w:drawing>
                <wp:anchor distT="0" distB="0" distL="114300" distR="114300" simplePos="0" relativeHeight="251684864" behindDoc="0" locked="0" layoutInCell="1" allowOverlap="1" wp14:anchorId="18C17D91" wp14:editId="30882163">
                  <wp:simplePos x="0" y="0"/>
                  <wp:positionH relativeFrom="column">
                    <wp:posOffset>55084</wp:posOffset>
                  </wp:positionH>
                  <wp:positionV relativeFrom="paragraph">
                    <wp:posOffset>2050920</wp:posOffset>
                  </wp:positionV>
                  <wp:extent cx="583894" cy="176270"/>
                  <wp:effectExtent l="19050" t="19050" r="45085" b="33655"/>
                  <wp:wrapNone/>
                  <wp:docPr id="19" name="Rounded Rectangle 19"/>
                  <wp:cNvGraphicFramePr/>
                  <a:graphic xmlns:a="http://schemas.openxmlformats.org/drawingml/2006/main">
                    <a:graphicData uri="http://schemas.microsoft.com/office/word/2010/wordprocessingShape">
                      <wps:wsp>
                        <wps:cNvSpPr/>
                        <wps:spPr>
                          <a:xfrm>
                            <a:off x="0" y="0"/>
                            <a:ext cx="583894" cy="17627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1C081C" id="Rounded Rectangle 19" o:spid="_x0000_s1026" style="position:absolute;margin-left:4.35pt;margin-top:161.5pt;width:46pt;height:13.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" filled="f" strokecolor="#ed7d31 [3205]" strokeweight="3.75pt">
                  <v:stroke joinstyle="miter"/>
                </v:roundrect>
              </w:pict>
            </mc:Fallback>
          </mc:AlternateContent>
        </w:r>
        <w:r w:rsidR="000834C3" w:rsidDel="00BF527E">
          <w:rPr>
            <w:noProof/>
          </w:rPr>
          <mc:AlternateContent>
            <mc:Choice Requires="wps">
              <w:drawing>
                <wp:anchor distT="0" distB="0" distL="114300" distR="114300" simplePos="0" relativeHeight="251682816" behindDoc="0" locked="0" layoutInCell="1" allowOverlap="1" wp14:anchorId="2002BA7F" wp14:editId="46EC951E">
                  <wp:simplePos x="0" y="0"/>
                  <wp:positionH relativeFrom="column">
                    <wp:posOffset>1641513</wp:posOffset>
                  </wp:positionH>
                  <wp:positionV relativeFrom="paragraph">
                    <wp:posOffset>2849643</wp:posOffset>
                  </wp:positionV>
                  <wp:extent cx="2484304" cy="363557"/>
                  <wp:effectExtent l="19050" t="19050" r="30480" b="36830"/>
                  <wp:wrapNone/>
                  <wp:docPr id="18" name="Rounded Rectangle 18"/>
                  <wp:cNvGraphicFramePr/>
                  <a:graphic xmlns:a="http://schemas.openxmlformats.org/drawingml/2006/main">
                    <a:graphicData uri="http://schemas.microsoft.com/office/word/2010/wordprocessingShape">
                      <wps:wsp>
                        <wps:cNvSpPr/>
                        <wps:spPr>
                          <a:xfrm>
                            <a:off x="0" y="0"/>
                            <a:ext cx="2484304" cy="363557"/>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16EC97" id="Rounded Rectangle 18" o:spid="_x0000_s1026" style="position:absolute;margin-left:129.25pt;margin-top:224.4pt;width:195.6pt;height:28.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" filled="f" strokecolor="#ed7d31 [3205]" strokeweight="3.75pt">
                  <v:stroke joinstyle="miter"/>
                </v:roundrect>
              </w:pict>
            </mc:Fallback>
          </mc:AlternateContent>
        </w:r>
      </w:del>
      <w:del w:id="1236" w:author="Michele Hart" w:date="2016-09-03T12:29:00Z">
        <w:r w:rsidR="00BF759F" w:rsidDel="00BF527E">
          <w:rPr>
            <w:noProof/>
          </w:rPr>
          <w:drawing>
            <wp:inline distT="0" distB="0" distL="0" distR="0" wp14:anchorId="1927F796" wp14:editId="5DC85DC7">
              <wp:extent cx="4213952" cy="3228895"/>
              <wp:effectExtent l="19050" t="19050" r="1524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1994" cy="3235057"/>
                      </a:xfrm>
                      <a:prstGeom prst="rect">
                        <a:avLst/>
                      </a:prstGeom>
                      <a:ln>
                        <a:solidFill>
                          <a:schemeClr val="tx1"/>
                        </a:solidFill>
                      </a:ln>
                    </pic:spPr>
                  </pic:pic>
                </a:graphicData>
              </a:graphic>
            </wp:inline>
          </w:drawing>
        </w:r>
      </w:del>
    </w:p>
    <w:p w14:paraId="21751DA5" w14:textId="532F99B9" w:rsidR="000834C3" w:rsidDel="00326F2C" w:rsidRDefault="00044D8E">
      <w:pPr>
        <w:rPr>
          <w:del w:id="1237" w:author="Michele Hart" w:date="2016-09-14T02:09:00Z"/>
          <w:sz w:val="24"/>
        </w:rPr>
      </w:pPr>
      <w:del w:id="1238" w:author="Michele Hart" w:date="2016-09-03T12:30:00Z">
        <w:r w:rsidDel="00BF527E">
          <w:rPr>
            <w:noProof/>
          </w:rPr>
          <mc:AlternateContent>
            <mc:Choice Requires="wps">
              <w:drawing>
                <wp:anchor distT="0" distB="0" distL="114300" distR="114300" simplePos="0" relativeHeight="251700224" behindDoc="0" locked="0" layoutInCell="1" allowOverlap="1" wp14:anchorId="3C0CB0A0" wp14:editId="06AA2BF5">
                  <wp:simplePos x="0" y="0"/>
                  <wp:positionH relativeFrom="column">
                    <wp:posOffset>1470752</wp:posOffset>
                  </wp:positionH>
                  <wp:positionV relativeFrom="paragraph">
                    <wp:posOffset>2977408</wp:posOffset>
                  </wp:positionV>
                  <wp:extent cx="2622014" cy="230941"/>
                  <wp:effectExtent l="19050" t="19050" r="45085" b="36195"/>
                  <wp:wrapNone/>
                  <wp:docPr id="39" name="Rounded Rectangle 39"/>
                  <wp:cNvGraphicFramePr/>
                  <a:graphic xmlns:a="http://schemas.openxmlformats.org/drawingml/2006/main">
                    <a:graphicData uri="http://schemas.microsoft.com/office/word/2010/wordprocessingShape">
                      <wps:wsp>
                        <wps:cNvSpPr/>
                        <wps:spPr>
                          <a:xfrm>
                            <a:off x="0" y="0"/>
                            <a:ext cx="2622014" cy="230941"/>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B8DB95" id="Rounded Rectangle 39" o:spid="_x0000_s1026" style="position:absolute;margin-left:115.8pt;margin-top:234.45pt;width:206.45pt;height:18.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" filled="f" strokecolor="#ed7d31 [3205]" strokeweight="3.75pt">
                  <v:stroke joinstyle="miter"/>
                </v:roundrect>
              </w:pict>
            </mc:Fallback>
          </mc:AlternateContent>
        </w:r>
        <w:r w:rsidDel="00BF527E">
          <w:rPr>
            <w:noProof/>
          </w:rPr>
          <mc:AlternateContent>
            <mc:Choice Requires="wps">
              <w:drawing>
                <wp:anchor distT="0" distB="0" distL="114300" distR="114300" simplePos="0" relativeHeight="251698176" behindDoc="0" locked="0" layoutInCell="1" allowOverlap="1" wp14:anchorId="434EE674" wp14:editId="6B393B23">
                  <wp:simplePos x="0" y="0"/>
                  <wp:positionH relativeFrom="column">
                    <wp:posOffset>2572423</wp:posOffset>
                  </wp:positionH>
                  <wp:positionV relativeFrom="paragraph">
                    <wp:posOffset>713112</wp:posOffset>
                  </wp:positionV>
                  <wp:extent cx="583894" cy="176270"/>
                  <wp:effectExtent l="19050" t="19050" r="45085" b="33655"/>
                  <wp:wrapNone/>
                  <wp:docPr id="38" name="Rounded Rectangle 38"/>
                  <wp:cNvGraphicFramePr/>
                  <a:graphic xmlns:a="http://schemas.openxmlformats.org/drawingml/2006/main">
                    <a:graphicData uri="http://schemas.microsoft.com/office/word/2010/wordprocessingShape">
                      <wps:wsp>
                        <wps:cNvSpPr/>
                        <wps:spPr>
                          <a:xfrm>
                            <a:off x="0" y="0"/>
                            <a:ext cx="583894" cy="17627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CA289" id="Rounded Rectangle 38" o:spid="_x0000_s1026" style="position:absolute;margin-left:202.55pt;margin-top:56.15pt;width:46pt;height:13.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" filled="f" strokecolor="#ed7d31 [3205]" strokeweight="3.75pt">
                  <v:stroke joinstyle="miter"/>
                </v:roundrect>
              </w:pict>
            </mc:Fallback>
          </mc:AlternateContent>
        </w:r>
        <w:r w:rsidDel="00BF527E">
          <w:rPr>
            <w:noProof/>
          </w:rPr>
          <mc:AlternateContent>
            <mc:Choice Requires="wps">
              <w:drawing>
                <wp:anchor distT="0" distB="0" distL="114300" distR="114300" simplePos="0" relativeHeight="251696128" behindDoc="0" locked="0" layoutInCell="1" allowOverlap="1" wp14:anchorId="24F570C1" wp14:editId="17DF8C06">
                  <wp:simplePos x="0" y="0"/>
                  <wp:positionH relativeFrom="column">
                    <wp:posOffset>2170307</wp:posOffset>
                  </wp:positionH>
                  <wp:positionV relativeFrom="paragraph">
                    <wp:posOffset>977518</wp:posOffset>
                  </wp:positionV>
                  <wp:extent cx="583894" cy="176270"/>
                  <wp:effectExtent l="19050" t="19050" r="45085" b="33655"/>
                  <wp:wrapNone/>
                  <wp:docPr id="37" name="Rounded Rectangle 37"/>
                  <wp:cNvGraphicFramePr/>
                  <a:graphic xmlns:a="http://schemas.openxmlformats.org/drawingml/2006/main">
                    <a:graphicData uri="http://schemas.microsoft.com/office/word/2010/wordprocessingShape">
                      <wps:wsp>
                        <wps:cNvSpPr/>
                        <wps:spPr>
                          <a:xfrm>
                            <a:off x="0" y="0"/>
                            <a:ext cx="583894" cy="17627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898FF" id="Rounded Rectangle 37" o:spid="_x0000_s1026" style="position:absolute;margin-left:170.9pt;margin-top:76.95pt;width:46pt;height:1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" filled="f" strokecolor="#ed7d31 [3205]" strokeweight="3.75pt">
                  <v:stroke joinstyle="miter"/>
                </v:roundrect>
              </w:pict>
            </mc:Fallback>
          </mc:AlternateContent>
        </w:r>
        <w:r w:rsidR="00E1422E" w:rsidDel="00BF527E">
          <w:rPr>
            <w:noProof/>
          </w:rPr>
          <w:drawing>
            <wp:inline distT="0" distB="0" distL="0" distR="0" wp14:anchorId="719CCA5E" wp14:editId="2DC4336B">
              <wp:extent cx="4224969" cy="3189039"/>
              <wp:effectExtent l="19050" t="19050" r="2349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6400" cy="3190119"/>
                      </a:xfrm>
                      <a:prstGeom prst="rect">
                        <a:avLst/>
                      </a:prstGeom>
                      <a:ln>
                        <a:solidFill>
                          <a:schemeClr val="tx1"/>
                        </a:solidFill>
                      </a:ln>
                    </pic:spPr>
                  </pic:pic>
                </a:graphicData>
              </a:graphic>
            </wp:inline>
          </w:drawing>
        </w:r>
      </w:del>
    </w:p>
    <w:p w14:paraId="24FF1776" w14:textId="64292858" w:rsidR="00C01822" w:rsidDel="00326F2C" w:rsidRDefault="00C01822">
      <w:pPr>
        <w:rPr>
          <w:ins w:id="1239" w:author="Will Thompson" w:date="2016-02-09T15:11:00Z"/>
          <w:del w:id="1240" w:author="Michele Hart" w:date="2016-09-14T02:09:00Z"/>
          <w:sz w:val="24"/>
        </w:rPr>
      </w:pPr>
    </w:p>
    <w:p w14:paraId="6CA17FA7" w14:textId="77777777" w:rsidR="00052D20" w:rsidRDefault="00052D20">
      <w:pPr>
        <w:pStyle w:val="Heading4"/>
        <w:rPr>
          <w:ins w:id="1241" w:author="Michele Hart" w:date="2016-09-03T11:32:00Z"/>
        </w:rPr>
        <w:pPrChange w:id="1242" w:author="Michele Hart" w:date="2016-03-02T15:41:00Z">
          <w:pPr>
            <w:pStyle w:val="ListParagraph"/>
            <w:numPr>
              <w:numId w:val="1"/>
            </w:numPr>
            <w:ind w:left="1447" w:hanging="360"/>
          </w:pPr>
        </w:pPrChange>
      </w:pPr>
      <w:ins w:id="1243" w:author="Michele Hart" w:date="2016-09-03T11:32:00Z">
        <w:r>
          <w:t>Shapes</w:t>
        </w:r>
      </w:ins>
    </w:p>
    <w:p w14:paraId="63808109" w14:textId="370D3066" w:rsidR="00052D20" w:rsidRDefault="009D1C0F">
      <w:pPr>
        <w:rPr>
          <w:ins w:id="1244" w:author="Michele Hart" w:date="2016-09-03T11:35:00Z"/>
        </w:rPr>
        <w:pPrChange w:id="1245" w:author="Michele Hart" w:date="2016-09-03T11:36:00Z">
          <w:pPr>
            <w:pStyle w:val="ListParagraph"/>
            <w:numPr>
              <w:numId w:val="1"/>
            </w:numPr>
            <w:ind w:left="1447" w:hanging="360"/>
          </w:pPr>
        </w:pPrChange>
      </w:pPr>
      <w:ins w:id="1246" w:author="Michele Hart" w:date="2016-09-03T11:36:00Z">
        <w:r>
          <w:t xml:space="preserve">Shapes too can aid navigation and comprehension. Use shapes to group related information together, highlight important data, and use arrows to direct the eye. Shapes help </w:t>
        </w:r>
      </w:ins>
      <w:ins w:id="1247" w:author="Michele Hart" w:date="2016-09-14T02:03:00Z">
        <w:r w:rsidR="00F3273C">
          <w:t>readers</w:t>
        </w:r>
      </w:ins>
      <w:ins w:id="1248" w:author="Michele Hart" w:date="2016-09-03T11:36:00Z">
        <w:r>
          <w:t xml:space="preserve"> understand where to start and how to interpret your report.</w:t>
        </w:r>
      </w:ins>
      <w:ins w:id="1249" w:author="Michele Hart" w:date="2016-09-03T11:38:00Z">
        <w:r>
          <w:t xml:space="preserve"> In design terms, this is often referred to as </w:t>
        </w:r>
        <w:r w:rsidRPr="009D1C0F">
          <w:rPr>
            <w:i/>
            <w:rPrChange w:id="1250" w:author="Michele Hart" w:date="2016-09-03T11:39:00Z">
              <w:rPr/>
            </w:rPrChange>
          </w:rPr>
          <w:t>contrast</w:t>
        </w:r>
        <w:r>
          <w:t>.</w:t>
        </w:r>
      </w:ins>
    </w:p>
    <w:p w14:paraId="18617E67" w14:textId="62AC98C2" w:rsidR="00052D20" w:rsidRDefault="00052D20">
      <w:pPr>
        <w:rPr>
          <w:ins w:id="1251" w:author="Michele Hart" w:date="2016-10-01T11:58:00Z"/>
        </w:rPr>
        <w:pPrChange w:id="1252" w:author="Michele Hart" w:date="2016-09-03T11:35:00Z">
          <w:pPr>
            <w:pStyle w:val="ListParagraph"/>
            <w:numPr>
              <w:numId w:val="1"/>
            </w:numPr>
            <w:ind w:left="1447" w:hanging="360"/>
          </w:pPr>
        </w:pPrChange>
      </w:pPr>
      <w:ins w:id="1253" w:author="Michele Hart" w:date="2016-09-03T11:35:00Z">
        <w:r>
          <w:rPr>
            <w:noProof/>
          </w:rPr>
          <w:drawing>
            <wp:inline distT="0" distB="0" distL="0" distR="0" wp14:anchorId="605902E7" wp14:editId="799AD941">
              <wp:extent cx="3009524" cy="3076190"/>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hapes.png"/>
                      <pic:cNvPicPr/>
                    </pic:nvPicPr>
                    <pic:blipFill>
                      <a:blip r:embed="rId28">
                        <a:extLst>
                          <a:ext uri="{28A0092B-C50C-407E-A947-70E740481C1C}">
                            <a14:useLocalDpi xmlns:a14="http://schemas.microsoft.com/office/drawing/2010/main" val="0"/>
                          </a:ext>
                        </a:extLst>
                      </a:blip>
                      <a:stretch>
                        <a:fillRect/>
                      </a:stretch>
                    </pic:blipFill>
                    <pic:spPr>
                      <a:xfrm>
                        <a:off x="0" y="0"/>
                        <a:ext cx="3009524" cy="3076190"/>
                      </a:xfrm>
                      <a:prstGeom prst="rect">
                        <a:avLst/>
                      </a:prstGeom>
                    </pic:spPr>
                  </pic:pic>
                </a:graphicData>
              </a:graphic>
            </wp:inline>
          </w:drawing>
        </w:r>
      </w:ins>
    </w:p>
    <w:p w14:paraId="126D2BA9" w14:textId="3C0BA6FD" w:rsidR="005B5E74" w:rsidRDefault="005B5E74">
      <w:pPr>
        <w:pStyle w:val="Figure"/>
        <w:rPr>
          <w:ins w:id="1254" w:author="Michele Hart" w:date="2016-10-01T12:35:00Z"/>
        </w:rPr>
        <w:pPrChange w:id="1255" w:author="Michele Hart" w:date="2016-10-01T11:58:00Z">
          <w:pPr>
            <w:pStyle w:val="ListParagraph"/>
            <w:numPr>
              <w:numId w:val="1"/>
            </w:numPr>
            <w:ind w:left="1447" w:hanging="360"/>
          </w:pPr>
        </w:pPrChange>
      </w:pPr>
      <w:ins w:id="1256" w:author="Michele Hart" w:date="2016-10-01T11:58:00Z">
        <w:r>
          <w:t>Shapes in Power BI service</w:t>
        </w:r>
      </w:ins>
    </w:p>
    <w:p w14:paraId="020C6867" w14:textId="32C7B6D9" w:rsidR="005B5E74" w:rsidRPr="005B5E74" w:rsidRDefault="002B4A7C">
      <w:pPr>
        <w:rPr>
          <w:ins w:id="1257" w:author="Michele Hart" w:date="2016-09-18T23:31:00Z"/>
        </w:rPr>
        <w:pPrChange w:id="1258" w:author="Michele Hart" w:date="2016-10-01T11:58:00Z">
          <w:pPr>
            <w:pStyle w:val="ListParagraph"/>
            <w:numPr>
              <w:numId w:val="1"/>
            </w:numPr>
            <w:ind w:left="1447" w:hanging="360"/>
          </w:pPr>
        </w:pPrChange>
      </w:pPr>
      <w:ins w:id="1259" w:author="Michele Hart" w:date="2016-10-01T12:35:00Z">
        <w:r>
          <w:rPr>
            <w:noProof/>
          </w:rPr>
          <w:lastRenderedPageBreak/>
          <w:drawing>
            <wp:inline distT="0" distB="0" distL="0" distR="0" wp14:anchorId="1C6546CD" wp14:editId="3A0A62E9">
              <wp:extent cx="2270957" cy="198137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ower-bi-desktop-shapes2new.png"/>
                      <pic:cNvPicPr/>
                    </pic:nvPicPr>
                    <pic:blipFill>
                      <a:blip r:embed="rId29">
                        <a:extLst>
                          <a:ext uri="{28A0092B-C50C-407E-A947-70E740481C1C}">
                            <a14:useLocalDpi xmlns:a14="http://schemas.microsoft.com/office/drawing/2010/main" val="0"/>
                          </a:ext>
                        </a:extLst>
                      </a:blip>
                      <a:stretch>
                        <a:fillRect/>
                      </a:stretch>
                    </pic:blipFill>
                    <pic:spPr>
                      <a:xfrm>
                        <a:off x="0" y="0"/>
                        <a:ext cx="2270957" cy="1981372"/>
                      </a:xfrm>
                      <a:prstGeom prst="rect">
                        <a:avLst/>
                      </a:prstGeom>
                    </pic:spPr>
                  </pic:pic>
                </a:graphicData>
              </a:graphic>
            </wp:inline>
          </w:drawing>
        </w:r>
      </w:ins>
    </w:p>
    <w:p w14:paraId="16E7BABB" w14:textId="51909FF8" w:rsidR="00384545" w:rsidRDefault="005B5E74">
      <w:pPr>
        <w:pStyle w:val="Figure"/>
        <w:rPr>
          <w:ins w:id="1260" w:author="Michele Hart" w:date="2016-09-18T23:31:00Z"/>
        </w:rPr>
        <w:pPrChange w:id="1261" w:author="Michele Hart" w:date="2016-10-01T11:58:00Z">
          <w:pPr>
            <w:pStyle w:val="ListParagraph"/>
            <w:numPr>
              <w:numId w:val="1"/>
            </w:numPr>
            <w:ind w:left="1447" w:hanging="360"/>
          </w:pPr>
        </w:pPrChange>
      </w:pPr>
      <w:ins w:id="1262" w:author="Michele Hart" w:date="2016-10-01T11:58:00Z">
        <w:r>
          <w:t>Shapes in Power BI Desktop</w:t>
        </w:r>
      </w:ins>
    </w:p>
    <w:p w14:paraId="24E5192E" w14:textId="60653779" w:rsidR="00384545" w:rsidRDefault="00384545">
      <w:pPr>
        <w:rPr>
          <w:ins w:id="1263" w:author="Michele Hart" w:date="2016-09-18T23:32:00Z"/>
        </w:rPr>
        <w:pPrChange w:id="1264" w:author="Michele Hart" w:date="2016-09-03T11:35:00Z">
          <w:pPr>
            <w:pStyle w:val="ListParagraph"/>
            <w:numPr>
              <w:numId w:val="1"/>
            </w:numPr>
            <w:ind w:left="1447" w:hanging="360"/>
          </w:pPr>
        </w:pPrChange>
      </w:pPr>
    </w:p>
    <w:p w14:paraId="1CD59394" w14:textId="77777777" w:rsidR="00384545" w:rsidRDefault="00384545">
      <w:pPr>
        <w:rPr>
          <w:ins w:id="1265" w:author="Michele Hart" w:date="2016-09-18T23:32:00Z"/>
        </w:rPr>
        <w:pPrChange w:id="1266" w:author="Michele Hart" w:date="2016-09-03T11:35:00Z">
          <w:pPr>
            <w:pStyle w:val="ListParagraph"/>
            <w:numPr>
              <w:numId w:val="1"/>
            </w:numPr>
            <w:ind w:left="1447" w:hanging="360"/>
          </w:pPr>
        </w:pPrChange>
      </w:pPr>
    </w:p>
    <w:p w14:paraId="7E41B23D" w14:textId="0126ADC7" w:rsidR="00384545" w:rsidRPr="00052D20" w:rsidRDefault="00384545">
      <w:pPr>
        <w:rPr>
          <w:ins w:id="1267" w:author="Michele Hart" w:date="2016-09-03T11:32:00Z"/>
        </w:rPr>
        <w:pPrChange w:id="1268" w:author="Michele Hart" w:date="2016-09-03T11:35:00Z">
          <w:pPr>
            <w:pStyle w:val="ListParagraph"/>
            <w:numPr>
              <w:numId w:val="1"/>
            </w:numPr>
            <w:ind w:left="1447" w:hanging="360"/>
          </w:pPr>
        </w:pPrChange>
      </w:pPr>
      <w:ins w:id="1269" w:author="Michele Hart" w:date="2016-09-18T23:31:00Z">
        <w:r>
          <w:t xml:space="preserve">What does our example page look like now?  </w:t>
        </w:r>
      </w:ins>
      <w:ins w:id="1270" w:author="Michele Hart" w:date="2016-11-22T22:57:00Z">
        <w:r w:rsidR="00392F0C">
          <w:fldChar w:fldCharType="begin"/>
        </w:r>
        <w:r w:rsidR="00392F0C">
          <w:instrText xml:space="preserve"> REF _Ref467618786 \r \h </w:instrText>
        </w:r>
      </w:ins>
      <w:r w:rsidR="00392F0C">
        <w:fldChar w:fldCharType="separate"/>
      </w:r>
      <w:ins w:id="1271" w:author="Michele Hart" w:date="2016-11-22T22:57:00Z">
        <w:r w:rsidR="00392F0C">
          <w:t>Figure 8:</w:t>
        </w:r>
        <w:r w:rsidR="00392F0C">
          <w:fldChar w:fldCharType="end"/>
        </w:r>
      </w:ins>
      <w:ins w:id="1272" w:author="Michele Hart" w:date="2016-11-22T22:58:00Z">
        <w:r w:rsidR="00392F0C">
          <w:t xml:space="preserve"> </w:t>
        </w:r>
      </w:ins>
      <w:ins w:id="1273" w:author="Michele Hart" w:date="2016-09-18T23:31:00Z">
        <w:r>
          <w:t xml:space="preserve">shows </w:t>
        </w:r>
      </w:ins>
      <w:ins w:id="1274" w:author="Michele Hart" w:date="2016-09-18T23:32:00Z">
        <w:r>
          <w:t xml:space="preserve">a cleaner, less cluttered page with a consistent use of text faces, fonts, and colors.  Our page title in the top-left corner tells us what the page is </w:t>
        </w:r>
      </w:ins>
      <w:ins w:id="1275" w:author="Michele Hart" w:date="2016-09-18T23:37:00Z">
        <w:r>
          <w:t xml:space="preserve">all </w:t>
        </w:r>
      </w:ins>
      <w:ins w:id="1276" w:author="Michele Hart" w:date="2016-09-18T23:32:00Z">
        <w:r>
          <w:t>about</w:t>
        </w:r>
      </w:ins>
      <w:ins w:id="1277" w:author="Michele Hart" w:date="2016-09-18T23:37:00Z">
        <w:r>
          <w:t>.</w:t>
        </w:r>
      </w:ins>
    </w:p>
    <w:p w14:paraId="41282FD4" w14:textId="3DBFB5FA" w:rsidR="009D1C0F" w:rsidRDefault="009D1C0F">
      <w:pPr>
        <w:rPr>
          <w:ins w:id="1278" w:author="Michele Hart" w:date="2016-09-03T11:38:00Z"/>
        </w:rPr>
        <w:pPrChange w:id="1279" w:author="Michele Hart" w:date="2016-09-03T11:38:00Z">
          <w:pPr>
            <w:pStyle w:val="ListParagraph"/>
            <w:numPr>
              <w:numId w:val="1"/>
            </w:numPr>
            <w:ind w:left="1447" w:hanging="360"/>
          </w:pPr>
        </w:pPrChange>
      </w:pPr>
    </w:p>
    <w:p w14:paraId="4439E34B" w14:textId="5ACA2383" w:rsidR="008E494A" w:rsidRDefault="00384545">
      <w:pPr>
        <w:rPr>
          <w:ins w:id="1280" w:author="Michele Hart" w:date="2016-09-18T18:34:00Z"/>
        </w:rPr>
        <w:pPrChange w:id="1281" w:author="Michele Hart" w:date="2016-09-03T11:38:00Z">
          <w:pPr>
            <w:pStyle w:val="ListParagraph"/>
            <w:numPr>
              <w:numId w:val="1"/>
            </w:numPr>
            <w:ind w:left="1447" w:hanging="360"/>
          </w:pPr>
        </w:pPrChange>
      </w:pPr>
      <w:ins w:id="1282" w:author="Michele Hart" w:date="2016-09-18T23:31:00Z">
        <w:r>
          <w:rPr>
            <w:noProof/>
          </w:rPr>
          <w:drawing>
            <wp:inline distT="0" distB="0" distL="0" distR="0" wp14:anchorId="17C13547" wp14:editId="10F8B487">
              <wp:extent cx="5943600" cy="3481070"/>
              <wp:effectExtent l="0" t="0" r="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ower-bi-example4new.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ins>
    </w:p>
    <w:p w14:paraId="2701DE88" w14:textId="3E67155C" w:rsidR="008E494A" w:rsidRDefault="002D1A94">
      <w:pPr>
        <w:pStyle w:val="Figure"/>
        <w:rPr>
          <w:ins w:id="1283" w:author="Michele Hart" w:date="2016-09-18T18:34:00Z"/>
        </w:rPr>
        <w:pPrChange w:id="1284" w:author="Michele Hart" w:date="2016-09-18T18:34:00Z">
          <w:pPr>
            <w:pStyle w:val="ListParagraph"/>
            <w:numPr>
              <w:numId w:val="1"/>
            </w:numPr>
            <w:ind w:left="1447" w:hanging="360"/>
          </w:pPr>
        </w:pPrChange>
      </w:pPr>
      <w:bookmarkStart w:id="1285" w:name="_Ref467618786"/>
      <w:ins w:id="1286" w:author="Michele Hart" w:date="2016-09-18T18:34:00Z">
        <w:r>
          <w:t xml:space="preserve">Our </w:t>
        </w:r>
      </w:ins>
      <w:ins w:id="1287" w:author="Michele Hart" w:date="2016-10-01T12:35:00Z">
        <w:r w:rsidR="002B4A7C">
          <w:t>report</w:t>
        </w:r>
      </w:ins>
      <w:ins w:id="1288" w:author="Michele Hart" w:date="2016-09-18T18:34:00Z">
        <w:r>
          <w:t xml:space="preserve"> example with text </w:t>
        </w:r>
      </w:ins>
      <w:ins w:id="1289" w:author="Michele Hart" w:date="2016-10-01T12:36:00Z">
        <w:r w:rsidR="002B4A7C">
          <w:t>guidelines</w:t>
        </w:r>
      </w:ins>
      <w:ins w:id="1290" w:author="Michele Hart" w:date="2016-09-18T18:34:00Z">
        <w:r>
          <w:t xml:space="preserve"> applied</w:t>
        </w:r>
      </w:ins>
      <w:ins w:id="1291" w:author="Michele Hart" w:date="2016-09-18T18:35:00Z">
        <w:r>
          <w:t xml:space="preserve"> and title added</w:t>
        </w:r>
      </w:ins>
      <w:bookmarkEnd w:id="1285"/>
    </w:p>
    <w:p w14:paraId="3859D452" w14:textId="216BB16A" w:rsidR="002D1A94" w:rsidRDefault="002D1A94">
      <w:pPr>
        <w:rPr>
          <w:ins w:id="1292" w:author="Michele Hart" w:date="2016-09-18T18:39:00Z"/>
        </w:rPr>
        <w:pPrChange w:id="1293" w:author="Michele Hart" w:date="2016-09-03T11:38:00Z">
          <w:pPr>
            <w:pStyle w:val="ListParagraph"/>
            <w:numPr>
              <w:numId w:val="1"/>
            </w:numPr>
            <w:ind w:left="1447" w:hanging="360"/>
          </w:pPr>
        </w:pPrChange>
      </w:pPr>
      <w:ins w:id="1294" w:author="Michele Hart" w:date="2016-09-18T18:35:00Z">
        <w:r>
          <w:t>In our example, a report page title w</w:t>
        </w:r>
        <w:r w:rsidR="00730743">
          <w:t>as added in the top left corner</w:t>
        </w:r>
      </w:ins>
      <w:ins w:id="1295" w:author="Michele Hart" w:date="2016-09-18T18:45:00Z">
        <w:r w:rsidR="00730743">
          <w:t>;</w:t>
        </w:r>
      </w:ins>
      <w:ins w:id="1296" w:author="Michele Hart" w:date="2016-09-18T18:35:00Z">
        <w:r>
          <w:t xml:space="preserve"> the first place readers look. Font size is 2</w:t>
        </w:r>
      </w:ins>
      <w:ins w:id="1297" w:author="Michele Hart" w:date="2016-09-18T18:45:00Z">
        <w:r w:rsidR="00730743">
          <w:t>8</w:t>
        </w:r>
      </w:ins>
      <w:ins w:id="1298" w:author="Michele Hart" w:date="2016-09-18T18:35:00Z">
        <w:r>
          <w:t xml:space="preserve"> and font is Segoe Bold</w:t>
        </w:r>
      </w:ins>
      <w:ins w:id="1299" w:author="Michele Hart" w:date="2016-09-18T18:45:00Z">
        <w:r w:rsidR="00730743">
          <w:t xml:space="preserve"> to help it stand out from the rest of the page</w:t>
        </w:r>
      </w:ins>
      <w:ins w:id="1300" w:author="Michele Hart" w:date="2016-09-18T18:35:00Z">
        <w:r>
          <w:t xml:space="preserve">.  Our </w:t>
        </w:r>
      </w:ins>
      <w:ins w:id="1301" w:author="Michele Hart" w:date="2016-09-18T18:40:00Z">
        <w:r>
          <w:t xml:space="preserve">text </w:t>
        </w:r>
      </w:ins>
      <w:ins w:id="1302" w:author="Michele Hart" w:date="2016-09-18T18:35:00Z">
        <w:r w:rsidR="00392F0C">
          <w:t>style</w:t>
        </w:r>
      </w:ins>
      <w:ins w:id="1303" w:author="Michele Hart" w:date="2016-11-22T22:58:00Z">
        <w:r w:rsidR="00392F0C">
          <w:t xml:space="preserve"> guide </w:t>
        </w:r>
      </w:ins>
      <w:ins w:id="1304" w:author="Michele Hart" w:date="2016-09-18T18:35:00Z">
        <w:r>
          <w:t xml:space="preserve">calls </w:t>
        </w:r>
        <w:r>
          <w:lastRenderedPageBreak/>
          <w:t xml:space="preserve">for </w:t>
        </w:r>
      </w:ins>
      <w:ins w:id="1305" w:author="Michele Hart" w:date="2016-09-18T18:40:00Z">
        <w:r>
          <w:t xml:space="preserve">no backgrounds, </w:t>
        </w:r>
      </w:ins>
      <w:ins w:id="1306" w:author="Michele Hart" w:date="2016-09-18T18:35:00Z">
        <w:r>
          <w:t>black titles, legends, and labels and that was applied to all visuals on the page</w:t>
        </w:r>
      </w:ins>
      <w:ins w:id="1307" w:author="Michele Hart" w:date="2016-09-18T18:39:00Z">
        <w:r>
          <w:t>,</w:t>
        </w:r>
      </w:ins>
      <w:ins w:id="1308" w:author="Michele Hart" w:date="2016-09-18T18:35:00Z">
        <w:r>
          <w:t xml:space="preserve"> where possible (the Combo chart axes and labe</w:t>
        </w:r>
      </w:ins>
      <w:ins w:id="1309" w:author="Michele Hart" w:date="2016-09-18T18:38:00Z">
        <w:r>
          <w:t>l</w:t>
        </w:r>
      </w:ins>
      <w:ins w:id="1310" w:author="Michele Hart" w:date="2016-09-18T18:35:00Z">
        <w:r>
          <w:t xml:space="preserve">s are not editable). </w:t>
        </w:r>
      </w:ins>
      <w:ins w:id="1311" w:author="Michele Hart" w:date="2016-09-18T18:38:00Z">
        <w:r>
          <w:t xml:space="preserve"> </w:t>
        </w:r>
      </w:ins>
      <w:ins w:id="1312" w:author="Michele Hart" w:date="2016-09-18T18:39:00Z">
        <w:r>
          <w:t>Additionally:</w:t>
        </w:r>
      </w:ins>
    </w:p>
    <w:p w14:paraId="445F4B50" w14:textId="3251EA00" w:rsidR="002D1A94" w:rsidRDefault="002D1A94">
      <w:pPr>
        <w:pStyle w:val="ListParagraph"/>
        <w:numPr>
          <w:ilvl w:val="0"/>
          <w:numId w:val="35"/>
        </w:numPr>
        <w:rPr>
          <w:ins w:id="1313" w:author="Michele Hart" w:date="2016-09-18T18:39:00Z"/>
        </w:rPr>
        <w:pPrChange w:id="1314" w:author="Michele Hart" w:date="2016-09-18T18:39:00Z">
          <w:pPr>
            <w:pStyle w:val="ListParagraph"/>
            <w:numPr>
              <w:numId w:val="1"/>
            </w:numPr>
            <w:ind w:left="1447" w:hanging="360"/>
          </w:pPr>
        </w:pPrChange>
      </w:pPr>
      <w:ins w:id="1315" w:author="Michele Hart" w:date="2016-09-18T18:39:00Z">
        <w:r>
          <w:t xml:space="preserve">Cards: </w:t>
        </w:r>
        <w:r w:rsidRPr="002D1A94">
          <w:rPr>
            <w:b/>
            <w:rPrChange w:id="1316" w:author="Michele Hart" w:date="2016-09-18T18:40:00Z">
              <w:rPr/>
            </w:rPrChange>
          </w:rPr>
          <w:t>Category label</w:t>
        </w:r>
        <w:r>
          <w:t xml:space="preserve"> set to </w:t>
        </w:r>
        <w:r w:rsidRPr="002D1A94">
          <w:rPr>
            <w:b/>
            <w:rPrChange w:id="1317" w:author="Michele Hart" w:date="2016-09-18T18:40:00Z">
              <w:rPr/>
            </w:rPrChange>
          </w:rPr>
          <w:t>Off</w:t>
        </w:r>
        <w:r>
          <w:t xml:space="preserve">, </w:t>
        </w:r>
        <w:r w:rsidRPr="002D1A94">
          <w:rPr>
            <w:b/>
            <w:rPrChange w:id="1318" w:author="Michele Hart" w:date="2016-09-18T18:40:00Z">
              <w:rPr/>
            </w:rPrChange>
          </w:rPr>
          <w:t>Title</w:t>
        </w:r>
        <w:r>
          <w:t xml:space="preserve"> turned </w:t>
        </w:r>
        <w:r w:rsidRPr="002D1A94">
          <w:rPr>
            <w:b/>
            <w:rPrChange w:id="1319" w:author="Michele Hart" w:date="2016-09-18T18:40:00Z">
              <w:rPr/>
            </w:rPrChange>
          </w:rPr>
          <w:t>On</w:t>
        </w:r>
        <w:r>
          <w:t xml:space="preserve"> and set to 12pt black centered. </w:t>
        </w:r>
      </w:ins>
    </w:p>
    <w:p w14:paraId="219A72CD" w14:textId="77777777" w:rsidR="002D1A94" w:rsidRDefault="002D1A94">
      <w:pPr>
        <w:pStyle w:val="ListParagraph"/>
        <w:numPr>
          <w:ilvl w:val="0"/>
          <w:numId w:val="35"/>
        </w:numPr>
        <w:rPr>
          <w:ins w:id="1320" w:author="Michele Hart" w:date="2016-09-18T18:41:00Z"/>
        </w:rPr>
        <w:pPrChange w:id="1321" w:author="Michele Hart" w:date="2016-09-18T18:39:00Z">
          <w:pPr>
            <w:pStyle w:val="ListParagraph"/>
            <w:numPr>
              <w:numId w:val="1"/>
            </w:numPr>
            <w:ind w:left="1447" w:hanging="360"/>
          </w:pPr>
        </w:pPrChange>
      </w:pPr>
      <w:ins w:id="1322" w:author="Michele Hart" w:date="2016-09-18T18:41:00Z">
        <w:r>
          <w:t xml:space="preserve">Visual titles: if turned </w:t>
        </w:r>
        <w:r w:rsidRPr="002D1A94">
          <w:rPr>
            <w:b/>
            <w:rPrChange w:id="1323" w:author="Michele Hart" w:date="2016-09-18T18:41:00Z">
              <w:rPr/>
            </w:rPrChange>
          </w:rPr>
          <w:t>On</w:t>
        </w:r>
        <w:r>
          <w:t>, set to 12pt and left-aligned.</w:t>
        </w:r>
      </w:ins>
    </w:p>
    <w:p w14:paraId="5BD299F0" w14:textId="104EDBE9" w:rsidR="002D1A94" w:rsidRDefault="002D1A94">
      <w:pPr>
        <w:pStyle w:val="ListParagraph"/>
        <w:numPr>
          <w:ilvl w:val="0"/>
          <w:numId w:val="35"/>
        </w:numPr>
        <w:rPr>
          <w:ins w:id="1324" w:author="Michele Hart" w:date="2016-09-18T18:42:00Z"/>
        </w:rPr>
        <w:pPrChange w:id="1325" w:author="Michele Hart" w:date="2016-09-18T18:39:00Z">
          <w:pPr>
            <w:pStyle w:val="ListParagraph"/>
            <w:numPr>
              <w:numId w:val="1"/>
            </w:numPr>
            <w:ind w:left="1447" w:hanging="360"/>
          </w:pPr>
        </w:pPrChange>
      </w:pPr>
      <w:ins w:id="1326" w:author="Michele Hart" w:date="2016-09-18T18:41:00Z">
        <w:r>
          <w:t xml:space="preserve">Slicers: </w:t>
        </w:r>
        <w:r w:rsidRPr="002D1A94">
          <w:rPr>
            <w:b/>
            <w:rPrChange w:id="1327" w:author="Michele Hart" w:date="2016-09-18T18:41:00Z">
              <w:rPr/>
            </w:rPrChange>
          </w:rPr>
          <w:t>Header</w:t>
        </w:r>
        <w:r>
          <w:t xml:space="preserve"> set to </w:t>
        </w:r>
        <w:r w:rsidRPr="002D1A94">
          <w:rPr>
            <w:b/>
            <w:rPrChange w:id="1328" w:author="Michele Hart" w:date="2016-09-18T18:42:00Z">
              <w:rPr/>
            </w:rPrChange>
          </w:rPr>
          <w:t>Off</w:t>
        </w:r>
        <w:r>
          <w:t xml:space="preserve">, </w:t>
        </w:r>
        <w:r w:rsidRPr="002D1A94">
          <w:rPr>
            <w:b/>
            <w:rPrChange w:id="1329" w:author="Michele Hart" w:date="2016-09-18T18:42:00Z">
              <w:rPr/>
            </w:rPrChange>
          </w:rPr>
          <w:t>Title</w:t>
        </w:r>
        <w:r>
          <w:t xml:space="preserve"> turned </w:t>
        </w:r>
        <w:r w:rsidRPr="002D1A94">
          <w:rPr>
            <w:b/>
            <w:rPrChange w:id="1330" w:author="Michele Hart" w:date="2016-09-18T18:42:00Z">
              <w:rPr/>
            </w:rPrChange>
          </w:rPr>
          <w:t>On</w:t>
        </w:r>
      </w:ins>
      <w:ins w:id="1331" w:author="Michele Hart" w:date="2016-09-18T18:42:00Z">
        <w:r>
          <w:t xml:space="preserve">. </w:t>
        </w:r>
      </w:ins>
      <w:ins w:id="1332" w:author="Michele Hart" w:date="2016-09-18T18:43:00Z">
        <w:r>
          <w:t xml:space="preserve">Leave </w:t>
        </w:r>
      </w:ins>
      <w:ins w:id="1333" w:author="Michele Hart" w:date="2016-09-18T18:44:00Z">
        <w:r w:rsidRPr="002D1A94">
          <w:rPr>
            <w:b/>
            <w:rPrChange w:id="1334" w:author="Michele Hart" w:date="2016-09-18T18:44:00Z">
              <w:rPr/>
            </w:rPrChange>
          </w:rPr>
          <w:t>Items</w:t>
        </w:r>
        <w:r>
          <w:t>&gt;</w:t>
        </w:r>
        <w:r w:rsidRPr="002D1A94">
          <w:rPr>
            <w:b/>
            <w:rPrChange w:id="1335" w:author="Michele Hart" w:date="2016-09-18T18:44:00Z">
              <w:rPr/>
            </w:rPrChange>
          </w:rPr>
          <w:t>Text</w:t>
        </w:r>
        <w:r>
          <w:t xml:space="preserve"> grey and 10pt.</w:t>
        </w:r>
      </w:ins>
    </w:p>
    <w:p w14:paraId="60BE11E8" w14:textId="77777777" w:rsidR="002D1A94" w:rsidRDefault="002D1A94">
      <w:pPr>
        <w:pStyle w:val="ListParagraph"/>
        <w:numPr>
          <w:ilvl w:val="0"/>
          <w:numId w:val="35"/>
        </w:numPr>
        <w:rPr>
          <w:ins w:id="1336" w:author="Michele Hart" w:date="2016-09-18T18:42:00Z"/>
        </w:rPr>
        <w:pPrChange w:id="1337" w:author="Michele Hart" w:date="2016-09-18T18:39:00Z">
          <w:pPr>
            <w:pStyle w:val="ListParagraph"/>
            <w:numPr>
              <w:numId w:val="1"/>
            </w:numPr>
            <w:ind w:left="1447" w:hanging="360"/>
          </w:pPr>
        </w:pPrChange>
      </w:pPr>
      <w:ins w:id="1338" w:author="Michele Hart" w:date="2016-09-18T18:42:00Z">
        <w:r>
          <w:t xml:space="preserve">Scatter and column charts: black font for X and Y axes and X and Y axes titles, if used. </w:t>
        </w:r>
      </w:ins>
    </w:p>
    <w:p w14:paraId="38E2747D" w14:textId="77777777" w:rsidR="00F71DAE" w:rsidRDefault="00F71DAE">
      <w:pPr>
        <w:pStyle w:val="Heading4"/>
        <w:rPr>
          <w:ins w:id="1339" w:author="Michele Hart" w:date="2016-09-03T12:42:00Z"/>
        </w:rPr>
        <w:pPrChange w:id="1340" w:author="Michele Hart" w:date="2016-09-03T12:42:00Z">
          <w:pPr/>
        </w:pPrChange>
      </w:pPr>
      <w:ins w:id="1341" w:author="Michele Hart" w:date="2016-09-03T12:42:00Z">
        <w:r>
          <w:t>Color</w:t>
        </w:r>
      </w:ins>
    </w:p>
    <w:p w14:paraId="0FDFB305" w14:textId="35F9F6A5" w:rsidR="00286E70" w:rsidRDefault="00286E70">
      <w:pPr>
        <w:rPr>
          <w:ins w:id="1342" w:author="Michele Hart" w:date="2016-09-03T13:56:00Z"/>
        </w:rPr>
      </w:pPr>
      <w:ins w:id="1343" w:author="Michele Hart" w:date="2016-09-03T13:53:00Z">
        <w:r>
          <w:t xml:space="preserve">Use color for consistency.  </w:t>
        </w:r>
      </w:ins>
      <w:ins w:id="1344" w:author="Michele Hart" w:date="2016-09-03T13:54:00Z">
        <w:r>
          <w:t xml:space="preserve">We’ll talk more about color in </w:t>
        </w:r>
      </w:ins>
      <w:ins w:id="1345" w:author="Michele Hart" w:date="2016-11-22T23:00:00Z">
        <w:r w:rsidR="00392F0C">
          <w:fldChar w:fldCharType="begin"/>
        </w:r>
        <w:r w:rsidR="00392F0C">
          <w:instrText xml:space="preserve"> REF _Ref467618930 \h </w:instrText>
        </w:r>
      </w:ins>
      <w:r w:rsidR="00392F0C">
        <w:fldChar w:fldCharType="separate"/>
      </w:r>
      <w:ins w:id="1346" w:author="Michele Hart" w:date="2016-11-22T23:00:00Z">
        <w:r w:rsidR="00392F0C">
          <w:t>Principles of visual</w:t>
        </w:r>
        <w:r w:rsidR="00392F0C" w:rsidRPr="003F2FD1">
          <w:t xml:space="preserve"> design</w:t>
        </w:r>
        <w:r w:rsidR="00392F0C">
          <w:fldChar w:fldCharType="end"/>
        </w:r>
      </w:ins>
      <w:ins w:id="1347" w:author="Michele Hart" w:date="2016-09-03T13:54:00Z">
        <w:r>
          <w:t>, below.</w:t>
        </w:r>
      </w:ins>
      <w:ins w:id="1348" w:author="Michele Hart" w:date="2016-09-03T13:55:00Z">
        <w:r>
          <w:t xml:space="preserve"> But here we’re referring to being deliberate in your selection of color so that it doesn’t detract from </w:t>
        </w:r>
      </w:ins>
      <w:ins w:id="1349" w:author="Michele Hart" w:date="2016-09-14T02:04:00Z">
        <w:r w:rsidR="00326F2C">
          <w:t>reader</w:t>
        </w:r>
      </w:ins>
      <w:ins w:id="1350" w:author="Michele Hart" w:date="2016-09-03T13:55:00Z">
        <w:r>
          <w:t xml:space="preserve">s being able to quickly understand your report.  </w:t>
        </w:r>
      </w:ins>
      <w:ins w:id="1351" w:author="Michele Hart" w:date="2016-09-03T14:08:00Z">
        <w:r w:rsidR="0089492B">
          <w:t xml:space="preserve">Too many bright colors barrage the senses. </w:t>
        </w:r>
      </w:ins>
      <w:ins w:id="1352" w:author="Michele Hart" w:date="2016-09-03T13:55:00Z">
        <w:r>
          <w:t xml:space="preserve">This section is more what </w:t>
        </w:r>
        <w:r w:rsidRPr="00286E70">
          <w:rPr>
            <w:i/>
            <w:rPrChange w:id="1353" w:author="Michele Hart" w:date="2016-09-03T13:56:00Z">
              <w:rPr/>
            </w:rPrChange>
          </w:rPr>
          <w:t>not</w:t>
        </w:r>
        <w:r>
          <w:t xml:space="preserve"> to do with color.</w:t>
        </w:r>
      </w:ins>
    </w:p>
    <w:p w14:paraId="2538CD46" w14:textId="77777777" w:rsidR="00286E70" w:rsidRPr="00286E70" w:rsidRDefault="00286E70">
      <w:pPr>
        <w:rPr>
          <w:ins w:id="1354" w:author="Michele Hart" w:date="2016-09-03T13:58:00Z"/>
          <w:b/>
          <w:rPrChange w:id="1355" w:author="Michele Hart" w:date="2016-09-03T13:58:00Z">
            <w:rPr>
              <w:ins w:id="1356" w:author="Michele Hart" w:date="2016-09-03T13:58:00Z"/>
            </w:rPr>
          </w:rPrChange>
        </w:rPr>
      </w:pPr>
      <w:ins w:id="1357" w:author="Michele Hart" w:date="2016-09-03T13:58:00Z">
        <w:r w:rsidRPr="00286E70">
          <w:rPr>
            <w:b/>
            <w:rPrChange w:id="1358" w:author="Michele Hart" w:date="2016-09-03T13:58:00Z">
              <w:rPr/>
            </w:rPrChange>
          </w:rPr>
          <w:t>Backgrounds</w:t>
        </w:r>
      </w:ins>
    </w:p>
    <w:p w14:paraId="12D13C2C" w14:textId="59C3B14C" w:rsidR="00286E70" w:rsidRDefault="00286E70">
      <w:pPr>
        <w:rPr>
          <w:ins w:id="1359" w:author="Michele Hart" w:date="2016-09-03T14:00:00Z"/>
        </w:rPr>
      </w:pPr>
      <w:ins w:id="1360" w:author="Michele Hart" w:date="2016-09-03T13:59:00Z">
        <w:r>
          <w:t>When setting backgrounds for report pages, choose colors that don’t overshadow the report</w:t>
        </w:r>
      </w:ins>
      <w:ins w:id="1361" w:author="Michele Hart" w:date="2016-09-03T14:00:00Z">
        <w:r>
          <w:t xml:space="preserve">, </w:t>
        </w:r>
      </w:ins>
      <w:ins w:id="1362" w:author="Michele Hart" w:date="2016-09-03T13:59:00Z">
        <w:r>
          <w:t>clash with other colors on the page</w:t>
        </w:r>
      </w:ins>
      <w:ins w:id="1363" w:author="Michele Hart" w:date="2016-09-03T14:00:00Z">
        <w:r>
          <w:t>, or</w:t>
        </w:r>
      </w:ins>
      <w:ins w:id="1364" w:author="Michele Hart" w:date="2016-09-03T13:59:00Z">
        <w:r>
          <w:t xml:space="preserve"> generally</w:t>
        </w:r>
      </w:ins>
      <w:ins w:id="1365" w:author="Michele Hart" w:date="2016-09-03T14:00:00Z">
        <w:r>
          <w:t xml:space="preserve"> hurt the eyes.</w:t>
        </w:r>
      </w:ins>
      <w:ins w:id="1366" w:author="Michele Hart" w:date="2016-09-03T14:05:00Z">
        <w:r w:rsidR="0089492B">
          <w:t xml:space="preserve"> Rea</w:t>
        </w:r>
      </w:ins>
      <w:ins w:id="1367" w:author="Michele Hart" w:date="2016-09-03T14:06:00Z">
        <w:r w:rsidR="0089492B">
          <w:t>l</w:t>
        </w:r>
      </w:ins>
      <w:ins w:id="1368" w:author="Michele Hart" w:date="2016-09-03T14:05:00Z">
        <w:r w:rsidR="0089492B">
          <w:t>ize that some colors have</w:t>
        </w:r>
      </w:ins>
      <w:ins w:id="1369" w:author="Michele Hart" w:date="2016-09-03T14:06:00Z">
        <w:r w:rsidR="0089492B">
          <w:t xml:space="preserve"> inherent meaning.  For example, in the US, red in a report is </w:t>
        </w:r>
      </w:ins>
      <w:ins w:id="1370" w:author="Michele Hart" w:date="2016-09-14T02:12:00Z">
        <w:r w:rsidR="003F2FD1">
          <w:t>typically interpreted as “</w:t>
        </w:r>
      </w:ins>
      <w:ins w:id="1371" w:author="Michele Hart" w:date="2016-09-03T14:06:00Z">
        <w:r w:rsidR="0089492B">
          <w:t>bad</w:t>
        </w:r>
      </w:ins>
      <w:ins w:id="1372" w:author="Michele Hart" w:date="2016-09-14T02:12:00Z">
        <w:r w:rsidR="003F2FD1">
          <w:t>”</w:t>
        </w:r>
      </w:ins>
      <w:ins w:id="1373" w:author="Michele Hart" w:date="2016-09-03T14:06:00Z">
        <w:r w:rsidR="0089492B">
          <w:t>.</w:t>
        </w:r>
      </w:ins>
    </w:p>
    <w:p w14:paraId="6933DF82" w14:textId="76350511" w:rsidR="00ED5751" w:rsidRPr="00C16245" w:rsidDel="0070201A" w:rsidRDefault="00286E70">
      <w:pPr>
        <w:pStyle w:val="Heading4"/>
        <w:rPr>
          <w:moveFrom w:id="1374" w:author="Michele Hart" w:date="2016-03-02T15:19:00Z"/>
          <w:rPrChange w:id="1375" w:author="Michele Hart" w:date="2016-03-02T15:41:00Z">
            <w:rPr>
              <w:moveFrom w:id="1376" w:author="Michele Hart" w:date="2016-03-02T15:19:00Z"/>
              <w:sz w:val="24"/>
            </w:rPr>
          </w:rPrChange>
        </w:rPr>
        <w:pPrChange w:id="1377" w:author="Michele Hart" w:date="2016-03-02T15:41:00Z">
          <w:pPr/>
        </w:pPrChange>
      </w:pPr>
      <w:ins w:id="1378" w:author="Michele Hart" w:date="2016-09-03T14:00:00Z">
        <w:r>
          <w:rPr>
            <w:i w:val="0"/>
            <w:iCs w:val="0"/>
            <w:noProof/>
          </w:rPr>
          <w:drawing>
            <wp:inline distT="0" distB="0" distL="0" distR="0" wp14:anchorId="6B1059A1" wp14:editId="02C77632">
              <wp:extent cx="1676190" cy="2866667"/>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ower-bi-page-background.png"/>
                      <pic:cNvPicPr/>
                    </pic:nvPicPr>
                    <pic:blipFill>
                      <a:blip r:embed="rId31">
                        <a:extLst>
                          <a:ext uri="{28A0092B-C50C-407E-A947-70E740481C1C}">
                            <a14:useLocalDpi xmlns:a14="http://schemas.microsoft.com/office/drawing/2010/main" val="0"/>
                          </a:ext>
                        </a:extLst>
                      </a:blip>
                      <a:stretch>
                        <a:fillRect/>
                      </a:stretch>
                    </pic:blipFill>
                    <pic:spPr>
                      <a:xfrm>
                        <a:off x="0" y="0"/>
                        <a:ext cx="1676190" cy="2866667"/>
                      </a:xfrm>
                      <a:prstGeom prst="rect">
                        <a:avLst/>
                      </a:prstGeom>
                    </pic:spPr>
                  </pic:pic>
                </a:graphicData>
              </a:graphic>
            </wp:inline>
          </w:drawing>
        </w:r>
      </w:ins>
      <w:moveFromRangeStart w:id="1379" w:author="Michele Hart" w:date="2016-03-02T15:19:00Z" w:name="move444695270"/>
      <w:moveFrom w:id="1380" w:author="Michele Hart" w:date="2016-03-02T15:19:00Z">
        <w:ins w:id="1381" w:author="Will Thompson" w:date="2016-02-09T15:11:00Z">
          <w:r w:rsidR="00ED5751" w:rsidRPr="00C16245" w:rsidDel="0070201A">
            <w:rPr>
              <w:rPrChange w:id="1382" w:author="Michele Hart" w:date="2016-03-02T15:41:00Z">
                <w:rPr>
                  <w:sz w:val="24"/>
                </w:rPr>
              </w:rPrChange>
            </w:rPr>
            <w:t>To change the colors used in your visuals’ axes, look on the axis tabs of the formatting panes</w:t>
          </w:r>
        </w:ins>
      </w:moveFrom>
    </w:p>
    <w:p w14:paraId="06126FAC" w14:textId="34DBFC5C" w:rsidR="00C01822" w:rsidRPr="00C16245" w:rsidDel="0070201A" w:rsidRDefault="00ED5751">
      <w:pPr>
        <w:pStyle w:val="Heading4"/>
        <w:rPr>
          <w:ins w:id="1383" w:author="Will Thompson" w:date="2016-02-09T15:11:00Z"/>
          <w:moveFrom w:id="1384" w:author="Michele Hart" w:date="2016-03-02T15:19:00Z"/>
          <w:rPrChange w:id="1385" w:author="Michele Hart" w:date="2016-03-02T15:41:00Z">
            <w:rPr>
              <w:ins w:id="1386" w:author="Will Thompson" w:date="2016-02-09T15:11:00Z"/>
              <w:moveFrom w:id="1387" w:author="Michele Hart" w:date="2016-03-02T15:19:00Z"/>
              <w:sz w:val="24"/>
            </w:rPr>
          </w:rPrChange>
        </w:rPr>
        <w:pPrChange w:id="1388" w:author="Michele Hart" w:date="2016-03-02T15:41:00Z">
          <w:pPr/>
        </w:pPrChange>
      </w:pPr>
      <w:moveFrom w:id="1389" w:author="Michele Hart" w:date="2016-03-02T15:19:00Z">
        <w:ins w:id="1390" w:author="Will Thompson" w:date="2016-02-09T15:11:00Z">
          <w:r w:rsidRPr="00C16245" w:rsidDel="0070201A">
            <w:rPr>
              <w:noProof/>
            </w:rPr>
            <w:drawing>
              <wp:inline distT="0" distB="0" distL="0" distR="0" wp14:anchorId="212A8C35" wp14:editId="6F35D1E9">
                <wp:extent cx="1781175" cy="2143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1175" cy="2143125"/>
                        </a:xfrm>
                        <a:prstGeom prst="rect">
                          <a:avLst/>
                        </a:prstGeom>
                      </pic:spPr>
                    </pic:pic>
                  </a:graphicData>
                </a:graphic>
              </wp:inline>
            </w:drawing>
          </w:r>
        </w:ins>
      </w:moveFrom>
    </w:p>
    <w:p w14:paraId="0C52CD1D" w14:textId="66B50AA1" w:rsidR="00ED5751" w:rsidRPr="00C16245" w:rsidDel="0070201A" w:rsidRDefault="00ED5751">
      <w:pPr>
        <w:pStyle w:val="Heading4"/>
        <w:rPr>
          <w:ins w:id="1391" w:author="Will Thompson" w:date="2016-02-09T15:11:00Z"/>
          <w:moveFrom w:id="1392" w:author="Michele Hart" w:date="2016-03-02T15:19:00Z"/>
          <w:rPrChange w:id="1393" w:author="Michele Hart" w:date="2016-03-02T15:41:00Z">
            <w:rPr>
              <w:ins w:id="1394" w:author="Will Thompson" w:date="2016-02-09T15:11:00Z"/>
              <w:moveFrom w:id="1395" w:author="Michele Hart" w:date="2016-03-02T15:19:00Z"/>
              <w:sz w:val="24"/>
            </w:rPr>
          </w:rPrChange>
        </w:rPr>
        <w:pPrChange w:id="1396" w:author="Michele Hart" w:date="2016-03-02T15:41:00Z">
          <w:pPr/>
        </w:pPrChange>
      </w:pPr>
    </w:p>
    <w:p w14:paraId="5F938AC7" w14:textId="4A659D9A" w:rsidR="00ED5751" w:rsidRPr="00C16245" w:rsidDel="0070201A" w:rsidRDefault="00ED5751">
      <w:pPr>
        <w:pStyle w:val="Heading4"/>
        <w:rPr>
          <w:moveFrom w:id="1397" w:author="Michele Hart" w:date="2016-03-02T15:19:00Z"/>
          <w:rPrChange w:id="1398" w:author="Michele Hart" w:date="2016-03-02T15:41:00Z">
            <w:rPr>
              <w:moveFrom w:id="1399" w:author="Michele Hart" w:date="2016-03-02T15:19:00Z"/>
              <w:sz w:val="24"/>
            </w:rPr>
          </w:rPrChange>
        </w:rPr>
        <w:pPrChange w:id="1400" w:author="Michele Hart" w:date="2016-03-02T15:41:00Z">
          <w:pPr/>
        </w:pPrChange>
      </w:pPr>
    </w:p>
    <w:moveFromRangeEnd w:id="1379"/>
    <w:p w14:paraId="3A3FEBCE" w14:textId="77777777" w:rsidR="00B1375E" w:rsidRPr="00C16245" w:rsidDel="00C16245" w:rsidRDefault="00B1375E">
      <w:pPr>
        <w:pStyle w:val="Heading4"/>
        <w:rPr>
          <w:ins w:id="1401" w:author="Will Thompson" w:date="2016-02-09T15:15:00Z"/>
          <w:del w:id="1402" w:author="Michele Hart" w:date="2016-03-02T15:40:00Z"/>
          <w:sz w:val="32"/>
          <w:szCs w:val="32"/>
        </w:rPr>
        <w:pPrChange w:id="1403" w:author="Michele Hart" w:date="2016-03-02T15:41:00Z">
          <w:pPr/>
        </w:pPrChange>
      </w:pPr>
      <w:ins w:id="1404" w:author="Will Thompson" w:date="2016-02-09T15:15:00Z">
        <w:del w:id="1405" w:author="Michele Hart" w:date="2016-03-02T15:40:00Z">
          <w:r w:rsidRPr="00C16245" w:rsidDel="00C16245">
            <w:br w:type="page"/>
          </w:r>
        </w:del>
      </w:ins>
    </w:p>
    <w:p w14:paraId="41460CD0" w14:textId="33C914A2" w:rsidR="00FD60D6" w:rsidRPr="00C16245" w:rsidDel="00BF527E" w:rsidRDefault="00FD60D6">
      <w:pPr>
        <w:pStyle w:val="Heading4"/>
        <w:rPr>
          <w:del w:id="1406" w:author="Michele Hart" w:date="2016-09-03T12:33:00Z"/>
        </w:rPr>
        <w:pPrChange w:id="1407" w:author="Michele Hart" w:date="2016-03-02T15:41:00Z">
          <w:pPr>
            <w:pStyle w:val="ListParagraph"/>
            <w:numPr>
              <w:numId w:val="1"/>
            </w:numPr>
            <w:ind w:left="1447" w:hanging="360"/>
          </w:pPr>
        </w:pPrChange>
      </w:pPr>
      <w:del w:id="1408" w:author="Michele Hart" w:date="2016-09-03T12:33:00Z">
        <w:r w:rsidRPr="00C16245" w:rsidDel="00BF527E">
          <w:delText>Sorting</w:delText>
        </w:r>
      </w:del>
    </w:p>
    <w:p w14:paraId="37664C46" w14:textId="197C3863" w:rsidR="00C01822" w:rsidDel="00BF527E" w:rsidRDefault="00C01822">
      <w:pPr>
        <w:rPr>
          <w:del w:id="1409" w:author="Michele Hart" w:date="2016-09-03T12:33:00Z"/>
        </w:rPr>
      </w:pPr>
      <w:del w:id="1410" w:author="Michele Hart" w:date="2016-09-03T12:33:00Z">
        <w:r w:rsidDel="00BF527E">
          <w:delText>The default sorting option for bar char</w:delText>
        </w:r>
        <w:r w:rsidR="00837EB5" w:rsidDel="00BF527E">
          <w:delText xml:space="preserve">ts is alphabetical which is a missed option to share more insight of our data.  </w:delText>
        </w:r>
      </w:del>
      <w:ins w:id="1411" w:author="Will Thompson" w:date="2016-02-09T15:04:00Z">
        <w:del w:id="1412" w:author="Michele Hart" w:date="2016-09-03T12:33:00Z">
          <w:r w:rsidR="00ED5751" w:rsidDel="00BF527E">
            <w:delText xml:space="preserve">A really simple opportunity to </w:delText>
          </w:r>
        </w:del>
      </w:ins>
      <w:ins w:id="1413" w:author="Will Thompson" w:date="2016-02-09T15:05:00Z">
        <w:del w:id="1414" w:author="Michele Hart" w:date="2016-09-03T12:33:00Z">
          <w:r w:rsidR="00ED5751" w:rsidDel="00BF527E">
            <w:delText xml:space="preserve">provide faster insight is to set the sorting of charts. </w:delText>
          </w:r>
        </w:del>
      </w:ins>
      <w:del w:id="1415" w:author="Michele Hart" w:date="2016-09-03T12:33:00Z">
        <w:r w:rsidR="00CD55C7" w:rsidDel="00BF527E">
          <w:delText>Sorting in descending or ascending order based on the value in the bars enable you to quickly show significant incremental information without using more real estate</w:delText>
        </w:r>
      </w:del>
      <w:del w:id="1416" w:author="Michele Hart" w:date="2016-03-02T15:41:00Z">
        <w:r w:rsidR="00CD55C7" w:rsidDel="00C16245">
          <w:delText xml:space="preserve"> in the slide</w:delText>
        </w:r>
      </w:del>
    </w:p>
    <w:p w14:paraId="6A88E28F" w14:textId="20652E4D" w:rsidR="00CD55C7" w:rsidRDefault="006022EA">
      <w:pPr>
        <w:rPr>
          <w:b/>
          <w:sz w:val="32"/>
          <w:u w:val="single"/>
        </w:rPr>
      </w:pPr>
      <w:del w:id="1417" w:author="Michele Hart" w:date="2016-09-03T12:32:00Z">
        <w:r w:rsidDel="00BF527E">
          <w:rPr>
            <w:noProof/>
          </w:rPr>
          <mc:AlternateContent>
            <mc:Choice Requires="wps">
              <w:drawing>
                <wp:anchor distT="0" distB="0" distL="114300" distR="114300" simplePos="0" relativeHeight="251692032" behindDoc="0" locked="0" layoutInCell="1" allowOverlap="1" wp14:anchorId="6CDAD40A" wp14:editId="4B922B34">
                  <wp:simplePos x="0" y="0"/>
                  <wp:positionH relativeFrom="column">
                    <wp:posOffset>2638539</wp:posOffset>
                  </wp:positionH>
                  <wp:positionV relativeFrom="paragraph">
                    <wp:posOffset>376378</wp:posOffset>
                  </wp:positionV>
                  <wp:extent cx="1690905" cy="1101687"/>
                  <wp:effectExtent l="19050" t="19050" r="43180" b="41910"/>
                  <wp:wrapNone/>
                  <wp:docPr id="35" name="Rounded Rectangle 35"/>
                  <wp:cNvGraphicFramePr/>
                  <a:graphic xmlns:a="http://schemas.openxmlformats.org/drawingml/2006/main">
                    <a:graphicData uri="http://schemas.microsoft.com/office/word/2010/wordprocessingShape">
                      <wps:wsp>
                        <wps:cNvSpPr/>
                        <wps:spPr>
                          <a:xfrm>
                            <a:off x="0" y="0"/>
                            <a:ext cx="1690905" cy="1101687"/>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034E6D" id="Rounded Rectangle 35" o:spid="_x0000_s1026" style="position:absolute;margin-left:207.75pt;margin-top:29.65pt;width:133.15pt;height:8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" filled="f" strokecolor="#ed7d31 [3205]" strokeweight="3.75pt">
                  <v:stroke joinstyle="miter"/>
                </v:roundrect>
              </w:pict>
            </mc:Fallback>
          </mc:AlternateContent>
        </w:r>
        <w:r w:rsidDel="00BF527E">
          <w:rPr>
            <w:b/>
            <w:noProof/>
            <w:sz w:val="32"/>
            <w:u w:val="single"/>
          </w:rPr>
          <mc:AlternateContent>
            <mc:Choice Requires="wps">
              <w:drawing>
                <wp:anchor distT="0" distB="0" distL="114300" distR="114300" simplePos="0" relativeHeight="251689984" behindDoc="0" locked="0" layoutInCell="1" allowOverlap="1" wp14:anchorId="4574DEF5" wp14:editId="64ADFD90">
                  <wp:simplePos x="0" y="0"/>
                  <wp:positionH relativeFrom="column">
                    <wp:posOffset>4554855</wp:posOffset>
                  </wp:positionH>
                  <wp:positionV relativeFrom="paragraph">
                    <wp:posOffset>106045</wp:posOffset>
                  </wp:positionV>
                  <wp:extent cx="1149350" cy="6328410"/>
                  <wp:effectExtent l="0" t="0" r="12700" b="15240"/>
                  <wp:wrapSquare wrapText="bothSides"/>
                  <wp:docPr id="3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0" cy="6328410"/>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474D06BB" w14:textId="77777777" w:rsidR="00B858DE" w:rsidRDefault="00B858DE" w:rsidP="00CD55C7">
                              <w:pPr>
                                <w:rPr>
                                  <w:color w:val="44546A" w:themeColor="text2"/>
                                  <w:sz w:val="20"/>
                                </w:rPr>
                              </w:pPr>
                              <w:r w:rsidRPr="00CD55C7">
                                <w:rPr>
                                  <w:color w:val="44546A" w:themeColor="text2"/>
                                  <w:sz w:val="20"/>
                                </w:rPr>
                                <w:t>The chart on the top right has the target sales variance sorted alphabetically</w:t>
                              </w:r>
                            </w:p>
                            <w:p w14:paraId="710811BE" w14:textId="77777777" w:rsidR="00B858DE" w:rsidRDefault="00B858DE" w:rsidP="00CD55C7">
                              <w:pPr>
                                <w:rPr>
                                  <w:color w:val="44546A" w:themeColor="text2"/>
                                  <w:sz w:val="20"/>
                                </w:rPr>
                              </w:pPr>
                            </w:p>
                            <w:p w14:paraId="5D9D8FBF" w14:textId="77777777" w:rsidR="00B858DE" w:rsidRDefault="00B858DE" w:rsidP="00CD55C7">
                              <w:pPr>
                                <w:rPr>
                                  <w:color w:val="44546A" w:themeColor="text2"/>
                                  <w:sz w:val="20"/>
                                </w:rPr>
                              </w:pPr>
                            </w:p>
                            <w:p w14:paraId="00A0779E" w14:textId="77777777" w:rsidR="00B858DE" w:rsidRDefault="00B858DE" w:rsidP="00CD55C7">
                              <w:pPr>
                                <w:rPr>
                                  <w:color w:val="44546A" w:themeColor="text2"/>
                                  <w:sz w:val="20"/>
                                </w:rPr>
                              </w:pPr>
                            </w:p>
                            <w:p w14:paraId="2719AB16" w14:textId="77777777" w:rsidR="00B858DE" w:rsidRDefault="00B858DE" w:rsidP="00CD55C7">
                              <w:pPr>
                                <w:rPr>
                                  <w:color w:val="44546A" w:themeColor="text2"/>
                                  <w:sz w:val="20"/>
                                </w:rPr>
                              </w:pPr>
                            </w:p>
                            <w:p w14:paraId="1EC537CC" w14:textId="77777777" w:rsidR="00B858DE" w:rsidRDefault="00B858DE" w:rsidP="00CD55C7">
                              <w:pPr>
                                <w:rPr>
                                  <w:color w:val="44546A" w:themeColor="text2"/>
                                  <w:sz w:val="20"/>
                                </w:rPr>
                              </w:pPr>
                            </w:p>
                            <w:p w14:paraId="0EFA530F" w14:textId="77777777" w:rsidR="00B858DE" w:rsidRDefault="00B858DE" w:rsidP="00CD55C7">
                              <w:pPr>
                                <w:rPr>
                                  <w:color w:val="44546A" w:themeColor="text2"/>
                                  <w:sz w:val="20"/>
                                </w:rPr>
                              </w:pPr>
                            </w:p>
                            <w:p w14:paraId="34511C49" w14:textId="77777777" w:rsidR="00B858DE" w:rsidRDefault="00B858DE" w:rsidP="00CD55C7">
                              <w:pPr>
                                <w:rPr>
                                  <w:color w:val="44546A" w:themeColor="text2"/>
                                  <w:sz w:val="20"/>
                                </w:rPr>
                              </w:pPr>
                            </w:p>
                            <w:p w14:paraId="26B6F6B3" w14:textId="77777777" w:rsidR="00B858DE" w:rsidRDefault="00B858DE" w:rsidP="00CD55C7">
                              <w:pPr>
                                <w:rPr>
                                  <w:color w:val="44546A" w:themeColor="text2"/>
                                  <w:sz w:val="20"/>
                                </w:rPr>
                              </w:pPr>
                            </w:p>
                            <w:p w14:paraId="5422E883" w14:textId="77777777" w:rsidR="00B858DE" w:rsidRPr="00CD55C7" w:rsidRDefault="00B858DE" w:rsidP="00CD55C7">
                              <w:pPr>
                                <w:rPr>
                                  <w:color w:val="44546A" w:themeColor="text2"/>
                                  <w:sz w:val="20"/>
                                </w:rPr>
                              </w:pPr>
                              <w:r>
                                <w:rPr>
                                  <w:color w:val="44546A" w:themeColor="text2"/>
                                  <w:sz w:val="20"/>
                                </w:rPr>
                                <w:t>We can show in the same space the top &amp; bottom performers if we sort it based on the Variance to Sales Target</w:t>
                              </w:r>
                            </w:p>
                          </w:txbxContent>
                        </wps:txbx>
                        <wps:bodyPr rot="0" vert="horz" wrap="square" lIns="91440" tIns="182880" rIns="91440" bIns="73152"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574DEF5" id="_x0000_s1027" style="position:absolute;margin-left:358.65pt;margin-top:8.35pt;width:90.5pt;height:49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" fillcolor="white [3212]" strokecolor="#747070 [1614]" strokeweight="1.25pt">
                  <v:textbox inset=",14.4pt,,5.76pt">
                    <w:txbxContent>
                      <w:p w14:paraId="474D06BB" w14:textId="77777777" w:rsidR="00B858DE" w:rsidRDefault="00B858DE" w:rsidP="00CD55C7">
                        <w:pPr>
                          <w:rPr>
                            <w:color w:val="44546A" w:themeColor="text2"/>
                            <w:sz w:val="20"/>
                          </w:rPr>
                        </w:pPr>
                        <w:r w:rsidRPr="00CD55C7">
                          <w:rPr>
                            <w:color w:val="44546A" w:themeColor="text2"/>
                            <w:sz w:val="20"/>
                          </w:rPr>
                          <w:t>The chart on the top right has the target sales variance sorted alphabetically</w:t>
                        </w:r>
                      </w:p>
                      <w:p w14:paraId="710811BE" w14:textId="77777777" w:rsidR="00B858DE" w:rsidRDefault="00B858DE" w:rsidP="00CD55C7">
                        <w:pPr>
                          <w:rPr>
                            <w:color w:val="44546A" w:themeColor="text2"/>
                            <w:sz w:val="20"/>
                          </w:rPr>
                        </w:pPr>
                      </w:p>
                      <w:p w14:paraId="5D9D8FBF" w14:textId="77777777" w:rsidR="00B858DE" w:rsidRDefault="00B858DE" w:rsidP="00CD55C7">
                        <w:pPr>
                          <w:rPr>
                            <w:color w:val="44546A" w:themeColor="text2"/>
                            <w:sz w:val="20"/>
                          </w:rPr>
                        </w:pPr>
                      </w:p>
                      <w:p w14:paraId="00A0779E" w14:textId="77777777" w:rsidR="00B858DE" w:rsidRDefault="00B858DE" w:rsidP="00CD55C7">
                        <w:pPr>
                          <w:rPr>
                            <w:color w:val="44546A" w:themeColor="text2"/>
                            <w:sz w:val="20"/>
                          </w:rPr>
                        </w:pPr>
                      </w:p>
                      <w:p w14:paraId="2719AB16" w14:textId="77777777" w:rsidR="00B858DE" w:rsidRDefault="00B858DE" w:rsidP="00CD55C7">
                        <w:pPr>
                          <w:rPr>
                            <w:color w:val="44546A" w:themeColor="text2"/>
                            <w:sz w:val="20"/>
                          </w:rPr>
                        </w:pPr>
                      </w:p>
                      <w:p w14:paraId="1EC537CC" w14:textId="77777777" w:rsidR="00B858DE" w:rsidRDefault="00B858DE" w:rsidP="00CD55C7">
                        <w:pPr>
                          <w:rPr>
                            <w:color w:val="44546A" w:themeColor="text2"/>
                            <w:sz w:val="20"/>
                          </w:rPr>
                        </w:pPr>
                      </w:p>
                      <w:p w14:paraId="0EFA530F" w14:textId="77777777" w:rsidR="00B858DE" w:rsidRDefault="00B858DE" w:rsidP="00CD55C7">
                        <w:pPr>
                          <w:rPr>
                            <w:color w:val="44546A" w:themeColor="text2"/>
                            <w:sz w:val="20"/>
                          </w:rPr>
                        </w:pPr>
                      </w:p>
                      <w:p w14:paraId="34511C49" w14:textId="77777777" w:rsidR="00B858DE" w:rsidRDefault="00B858DE" w:rsidP="00CD55C7">
                        <w:pPr>
                          <w:rPr>
                            <w:color w:val="44546A" w:themeColor="text2"/>
                            <w:sz w:val="20"/>
                          </w:rPr>
                        </w:pPr>
                      </w:p>
                      <w:p w14:paraId="26B6F6B3" w14:textId="77777777" w:rsidR="00B858DE" w:rsidRDefault="00B858DE" w:rsidP="00CD55C7">
                        <w:pPr>
                          <w:rPr>
                            <w:color w:val="44546A" w:themeColor="text2"/>
                            <w:sz w:val="20"/>
                          </w:rPr>
                        </w:pPr>
                      </w:p>
                      <w:p w14:paraId="5422E883" w14:textId="77777777" w:rsidR="00B858DE" w:rsidRPr="00CD55C7" w:rsidRDefault="00B858DE" w:rsidP="00CD55C7">
                        <w:pPr>
                          <w:rPr>
                            <w:color w:val="44546A" w:themeColor="text2"/>
                            <w:sz w:val="20"/>
                          </w:rPr>
                        </w:pPr>
                        <w:r>
                          <w:rPr>
                            <w:color w:val="44546A" w:themeColor="text2"/>
                            <w:sz w:val="20"/>
                          </w:rPr>
                          <w:t>We can show in the same space the top &amp; bottom performers if we sort it based on the Variance to Sales Target</w:t>
                        </w:r>
                      </w:p>
                    </w:txbxContent>
                  </v:textbox>
                  <w10:wrap type="square"/>
                </v:rect>
              </w:pict>
            </mc:Fallback>
          </mc:AlternateContent>
        </w:r>
        <w:r w:rsidR="00CD55C7" w:rsidDel="00BF527E">
          <w:rPr>
            <w:noProof/>
          </w:rPr>
          <w:drawing>
            <wp:inline distT="0" distB="0" distL="0" distR="0" wp14:anchorId="4CE00F7D" wp14:editId="6AB8DFC6">
              <wp:extent cx="4357171" cy="3278119"/>
              <wp:effectExtent l="19050" t="19050" r="24765"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3775" cy="3298134"/>
                      </a:xfrm>
                      <a:prstGeom prst="rect">
                        <a:avLst/>
                      </a:prstGeom>
                      <a:ln>
                        <a:solidFill>
                          <a:schemeClr val="tx1"/>
                        </a:solidFill>
                      </a:ln>
                    </pic:spPr>
                  </pic:pic>
                </a:graphicData>
              </a:graphic>
            </wp:inline>
          </w:drawing>
        </w:r>
      </w:del>
    </w:p>
    <w:p w14:paraId="6D2FEE83" w14:textId="5DD6BB05" w:rsidR="00286E70" w:rsidRDefault="006022EA">
      <w:pPr>
        <w:rPr>
          <w:ins w:id="1418" w:author="Michele Hart" w:date="2016-09-03T14:01:00Z"/>
        </w:rPr>
      </w:pPr>
      <w:del w:id="1419" w:author="Michele Hart" w:date="2016-09-03T12:32:00Z">
        <w:r w:rsidDel="00BF527E">
          <w:rPr>
            <w:noProof/>
          </w:rPr>
          <mc:AlternateContent>
            <mc:Choice Requires="wps">
              <w:drawing>
                <wp:anchor distT="0" distB="0" distL="114300" distR="114300" simplePos="0" relativeHeight="251694080" behindDoc="0" locked="0" layoutInCell="1" allowOverlap="1" wp14:anchorId="20B74DE0" wp14:editId="66FFF754">
                  <wp:simplePos x="0" y="0"/>
                  <wp:positionH relativeFrom="column">
                    <wp:posOffset>2682875</wp:posOffset>
                  </wp:positionH>
                  <wp:positionV relativeFrom="paragraph">
                    <wp:posOffset>405704</wp:posOffset>
                  </wp:positionV>
                  <wp:extent cx="1690905" cy="1101687"/>
                  <wp:effectExtent l="19050" t="19050" r="43180" b="41910"/>
                  <wp:wrapNone/>
                  <wp:docPr id="36" name="Rounded Rectangle 36"/>
                  <wp:cNvGraphicFramePr/>
                  <a:graphic xmlns:a="http://schemas.openxmlformats.org/drawingml/2006/main">
                    <a:graphicData uri="http://schemas.microsoft.com/office/word/2010/wordprocessingShape">
                      <wps:wsp>
                        <wps:cNvSpPr/>
                        <wps:spPr>
                          <a:xfrm>
                            <a:off x="0" y="0"/>
                            <a:ext cx="1690905" cy="1101687"/>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71FA1" id="Rounded Rectangle 36" o:spid="_x0000_s1026" style="position:absolute;margin-left:211.25pt;margin-top:31.95pt;width:133.15pt;height:8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" filled="f" strokecolor="#ed7d31 [3205]" strokeweight="3.75pt">
                  <v:stroke joinstyle="miter"/>
                </v:roundrect>
              </w:pict>
            </mc:Fallback>
          </mc:AlternateContent>
        </w:r>
      </w:del>
      <w:ins w:id="1420" w:author="Michele Hart" w:date="2016-09-03T14:01:00Z">
        <w:r w:rsidR="00286E70">
          <w:t xml:space="preserve">You’re not creating a work of art, but a functional report. Choose a color that improves the readability and prominence of the report elements. </w:t>
        </w:r>
      </w:ins>
      <w:ins w:id="1421" w:author="Michele Hart" w:date="2016-09-03T14:05:00Z">
        <w:r w:rsidR="0089492B">
          <w:t xml:space="preserve"> </w:t>
        </w:r>
      </w:ins>
    </w:p>
    <w:p w14:paraId="4CEAF64A" w14:textId="77777777" w:rsidR="006241BB" w:rsidRDefault="00286E70">
      <w:pPr>
        <w:rPr>
          <w:ins w:id="1422" w:author="Michele Hart" w:date="2016-09-18T22:13:00Z"/>
          <w:rStyle w:val="Emphasis"/>
          <w:rFonts w:ascii="sourceSansPro" w:hAnsi="sourceSansPro" w:cs="Arial"/>
          <w:color w:val="0099E4"/>
          <w:spacing w:val="8"/>
        </w:rPr>
      </w:pPr>
      <w:ins w:id="1423" w:author="Michele Hart" w:date="2016-09-03T14:02:00Z">
        <w:r>
          <w:t xml:space="preserve">A study on the use of color and visualizations within Web pages found that higher contrast between colors increases the speed of comprehension </w:t>
        </w:r>
        <w:r w:rsidRPr="00286E70">
          <w:t>(</w:t>
        </w:r>
      </w:ins>
      <w:ins w:id="1424" w:author="Michele Hart" w:date="2016-09-03T14:03:00Z">
        <w:r w:rsidRPr="00286E70">
          <w:fldChar w:fldCharType="begin"/>
        </w:r>
        <w:r w:rsidRPr="00286E70">
          <w:instrText xml:space="preserve"> HYPERLINK "http://www.sciencedirect.com/science/article/pii/S0141938202000410" </w:instrText>
        </w:r>
        <w:r w:rsidRPr="00286E70">
          <w:rPr>
            <w:rPrChange w:id="1425" w:author="Michele Hart" w:date="2016-09-03T14:03:00Z">
              <w:rPr>
                <w:rStyle w:val="Emphasis"/>
                <w:rFonts w:ascii="sourceSansPro" w:hAnsi="sourceSansPro" w:cs="Arial"/>
                <w:color w:val="0099E4"/>
                <w:spacing w:val="8"/>
                <w:highlight w:val="green"/>
              </w:rPr>
            </w:rPrChange>
          </w:rPr>
          <w:fldChar w:fldCharType="separate"/>
        </w:r>
        <w:r w:rsidRPr="00286E70">
          <w:rPr>
            <w:rStyle w:val="Emphasis"/>
            <w:rFonts w:ascii="sourceSansPro" w:hAnsi="sourceSansPro" w:cs="Arial"/>
            <w:color w:val="0099E4"/>
            <w:spacing w:val="8"/>
            <w:rPrChange w:id="1426" w:author="Michele Hart" w:date="2016-09-03T14:03:00Z">
              <w:rPr>
                <w:rStyle w:val="Emphasis"/>
                <w:rFonts w:ascii="sourceSansPro" w:hAnsi="sourceSansPro" w:cs="Arial"/>
                <w:color w:val="0099E4"/>
                <w:spacing w:val="8"/>
                <w:highlight w:val="green"/>
              </w:rPr>
            </w:rPrChange>
          </w:rPr>
          <w:t>The effect of text and background colour on visual search of Web pages</w:t>
        </w:r>
        <w:r w:rsidRPr="00286E70">
          <w:rPr>
            <w:rStyle w:val="Emphasis"/>
            <w:rFonts w:ascii="sourceSansPro" w:hAnsi="sourceSansPro" w:cs="Arial"/>
            <w:color w:val="0099E4"/>
            <w:spacing w:val="8"/>
            <w:rPrChange w:id="1427" w:author="Michele Hart" w:date="2016-09-03T14:03:00Z">
              <w:rPr>
                <w:rStyle w:val="Emphasis"/>
                <w:rFonts w:ascii="sourceSansPro" w:hAnsi="sourceSansPro" w:cs="Arial"/>
                <w:color w:val="0099E4"/>
                <w:spacing w:val="8"/>
                <w:highlight w:val="green"/>
              </w:rPr>
            </w:rPrChange>
          </w:rPr>
          <w:fldChar w:fldCharType="end"/>
        </w:r>
        <w:r w:rsidRPr="00286E70">
          <w:rPr>
            <w:rFonts w:ascii="sourceSansPro" w:hAnsi="sourceSansPro" w:cs="Helvetica"/>
            <w:color w:val="555555"/>
            <w:spacing w:val="8"/>
            <w:rPrChange w:id="1428" w:author="Michele Hart" w:date="2016-09-03T14:03:00Z">
              <w:rPr>
                <w:rFonts w:ascii="sourceSansPro" w:hAnsi="sourceSansPro" w:cs="Helvetica"/>
                <w:color w:val="555555"/>
                <w:spacing w:val="8"/>
                <w:highlight w:val="green"/>
              </w:rPr>
            </w:rPrChange>
          </w:rPr>
          <w:t xml:space="preserve"> and </w:t>
        </w:r>
        <w:r w:rsidRPr="00286E70">
          <w:fldChar w:fldCharType="begin"/>
        </w:r>
        <w:r w:rsidRPr="00286E70">
          <w:instrText xml:space="preserve"> HYPERLINK "http://hcw-eprints.cs.man.ac.uk/44/" </w:instrText>
        </w:r>
        <w:r w:rsidRPr="00286E70">
          <w:rPr>
            <w:rPrChange w:id="1429" w:author="Michele Hart" w:date="2016-09-03T14:03:00Z">
              <w:rPr>
                <w:rStyle w:val="Emphasis"/>
                <w:rFonts w:ascii="sourceSansPro" w:hAnsi="sourceSansPro" w:cs="Arial"/>
                <w:color w:val="0099E4"/>
                <w:spacing w:val="8"/>
                <w:highlight w:val="green"/>
              </w:rPr>
            </w:rPrChange>
          </w:rPr>
          <w:fldChar w:fldCharType="separate"/>
        </w:r>
        <w:r w:rsidRPr="00286E70">
          <w:rPr>
            <w:rStyle w:val="Emphasis"/>
            <w:rFonts w:ascii="sourceSansPro" w:hAnsi="sourceSansPro" w:cs="Arial"/>
            <w:color w:val="0099E4"/>
            <w:spacing w:val="8"/>
            <w:rPrChange w:id="1430" w:author="Michele Hart" w:date="2016-09-03T14:03:00Z">
              <w:rPr>
                <w:rStyle w:val="Emphasis"/>
                <w:rFonts w:ascii="sourceSansPro" w:hAnsi="sourceSansPro" w:cs="Arial"/>
                <w:color w:val="0099E4"/>
                <w:spacing w:val="8"/>
                <w:highlight w:val="green"/>
              </w:rPr>
            </w:rPrChange>
          </w:rPr>
          <w:t>Determining Users</w:t>
        </w:r>
        <w:r w:rsidRPr="00286E70">
          <w:rPr>
            <w:rStyle w:val="Emphasis"/>
            <w:rFonts w:ascii="sourceSansPro" w:hAnsi="sourceSansPro" w:cs="Arial" w:hint="eastAsia"/>
            <w:color w:val="0099E4"/>
            <w:spacing w:val="8"/>
            <w:rPrChange w:id="1431" w:author="Michele Hart" w:date="2016-09-03T14:03:00Z">
              <w:rPr>
                <w:rStyle w:val="Emphasis"/>
                <w:rFonts w:ascii="sourceSansPro" w:hAnsi="sourceSansPro" w:cs="Arial" w:hint="eastAsia"/>
                <w:color w:val="0099E4"/>
                <w:spacing w:val="8"/>
                <w:highlight w:val="green"/>
              </w:rPr>
            </w:rPrChange>
          </w:rPr>
          <w:t>’</w:t>
        </w:r>
        <w:r w:rsidRPr="00286E70">
          <w:rPr>
            <w:rStyle w:val="Emphasis"/>
            <w:rFonts w:ascii="sourceSansPro" w:hAnsi="sourceSansPro" w:cs="Arial"/>
            <w:color w:val="0099E4"/>
            <w:spacing w:val="8"/>
            <w:rPrChange w:id="1432" w:author="Michele Hart" w:date="2016-09-03T14:03:00Z">
              <w:rPr>
                <w:rStyle w:val="Emphasis"/>
                <w:rFonts w:ascii="sourceSansPro" w:hAnsi="sourceSansPro" w:cs="Arial"/>
                <w:color w:val="0099E4"/>
                <w:spacing w:val="8"/>
                <w:highlight w:val="green"/>
              </w:rPr>
            </w:rPrChange>
          </w:rPr>
          <w:t xml:space="preserve"> Perception of Web Page Visual Complexity and Aesthetic Characteristics</w:t>
        </w:r>
        <w:r w:rsidRPr="00286E70">
          <w:rPr>
            <w:rStyle w:val="Emphasis"/>
            <w:rFonts w:ascii="sourceSansPro" w:hAnsi="sourceSansPro" w:cs="Arial"/>
            <w:color w:val="0099E4"/>
            <w:spacing w:val="8"/>
            <w:rPrChange w:id="1433" w:author="Michele Hart" w:date="2016-09-03T14:03:00Z">
              <w:rPr>
                <w:rStyle w:val="Emphasis"/>
                <w:rFonts w:ascii="sourceSansPro" w:hAnsi="sourceSansPro" w:cs="Arial"/>
                <w:color w:val="0099E4"/>
                <w:spacing w:val="8"/>
                <w:highlight w:val="green"/>
              </w:rPr>
            </w:rPrChange>
          </w:rPr>
          <w:fldChar w:fldCharType="end"/>
        </w:r>
        <w:r w:rsidRPr="00286E70">
          <w:rPr>
            <w:rStyle w:val="Emphasis"/>
            <w:rFonts w:ascii="sourceSansPro" w:hAnsi="sourceSansPro" w:cs="Arial"/>
            <w:color w:val="0099E4"/>
            <w:spacing w:val="8"/>
          </w:rPr>
          <w:t>.</w:t>
        </w:r>
      </w:ins>
    </w:p>
    <w:p w14:paraId="2C66819A" w14:textId="607A6429" w:rsidR="00200F24" w:rsidRDefault="00200F24">
      <w:pPr>
        <w:rPr>
          <w:ins w:id="1434" w:author="Michele Hart" w:date="2016-09-18T22:20:00Z"/>
        </w:rPr>
      </w:pPr>
      <w:ins w:id="1435" w:author="Michele Hart" w:date="2016-09-18T22:15:00Z">
        <w:r>
          <w:t>We’ve applied some color best practices to our example report (</w:t>
        </w:r>
      </w:ins>
      <w:ins w:id="1436" w:author="Michele Hart" w:date="2016-11-22T23:01:00Z">
        <w:r w:rsidR="00392F0C">
          <w:fldChar w:fldCharType="begin"/>
        </w:r>
        <w:r w:rsidR="00392F0C">
          <w:instrText xml:space="preserve"> REF _Ref467619023 \n \h </w:instrText>
        </w:r>
      </w:ins>
      <w:r w:rsidR="00392F0C">
        <w:fldChar w:fldCharType="separate"/>
      </w:r>
      <w:ins w:id="1437" w:author="Michele Hart" w:date="2016-11-22T23:01:00Z">
        <w:r w:rsidR="00392F0C">
          <w:t>Figure 9:</w:t>
        </w:r>
        <w:r w:rsidR="00392F0C">
          <w:fldChar w:fldCharType="end"/>
        </w:r>
      </w:ins>
      <w:ins w:id="1438" w:author="Michele Hart" w:date="2016-09-18T22:15:00Z">
        <w:r>
          <w:t xml:space="preserve">) below. </w:t>
        </w:r>
      </w:ins>
      <w:ins w:id="1439" w:author="Michele Hart" w:date="2016-09-18T22:17:00Z">
        <w:r>
          <w:t xml:space="preserve">The most-notable was that </w:t>
        </w:r>
      </w:ins>
      <w:ins w:id="1440" w:author="Michele Hart" w:date="2016-09-18T22:16:00Z">
        <w:r>
          <w:t xml:space="preserve">we changed the background color to black. </w:t>
        </w:r>
      </w:ins>
      <w:ins w:id="1441" w:author="Michele Hart" w:date="2016-09-18T22:20:00Z">
        <w:r w:rsidR="00A65A70">
          <w:t xml:space="preserve"> </w:t>
        </w:r>
      </w:ins>
      <w:ins w:id="1442" w:author="Michele Hart" w:date="2016-09-18T22:18:00Z">
        <w:r>
          <w:t xml:space="preserve">The yellow was too bright and strained our eyes.  Also, on the </w:t>
        </w:r>
      </w:ins>
      <w:ins w:id="1443" w:author="Michele Hart" w:date="2016-09-18T22:19:00Z">
        <w:r>
          <w:t>“</w:t>
        </w:r>
      </w:ins>
      <w:ins w:id="1444" w:author="Michele Hart" w:date="2016-09-18T22:18:00Z">
        <w:r>
          <w:t>Count of athlete name by year and medal class</w:t>
        </w:r>
      </w:ins>
      <w:ins w:id="1445" w:author="Michele Hart" w:date="2016-09-18T22:19:00Z">
        <w:r>
          <w:t>”</w:t>
        </w:r>
      </w:ins>
      <w:ins w:id="1446" w:author="Michele Hart" w:date="2016-09-18T22:18:00Z">
        <w:r>
          <w:t xml:space="preserve"> chart, the yellow portion of the bars </w:t>
        </w:r>
        <w:r>
          <w:lastRenderedPageBreak/>
          <w:t xml:space="preserve">disappeared into the </w:t>
        </w:r>
      </w:ins>
      <w:ins w:id="1447" w:author="Michele Hart" w:date="2016-11-22T23:01:00Z">
        <w:r w:rsidR="00392F0C">
          <w:t xml:space="preserve">yellow </w:t>
        </w:r>
      </w:ins>
      <w:ins w:id="1448" w:author="Michele Hart" w:date="2016-09-18T22:18:00Z">
        <w:r>
          <w:t xml:space="preserve">background. </w:t>
        </w:r>
      </w:ins>
      <w:ins w:id="1449" w:author="Michele Hart" w:date="2016-09-18T22:17:00Z">
        <w:r>
          <w:t xml:space="preserve"> </w:t>
        </w:r>
      </w:ins>
      <w:ins w:id="1450" w:author="Michele Hart" w:date="2016-09-18T22:20:00Z">
        <w:r>
          <w:t>Using a black (or white) background gives us maximum contrast and makes the visuals the focus of attention.</w:t>
        </w:r>
      </w:ins>
    </w:p>
    <w:p w14:paraId="07A77DC4" w14:textId="28B1F983" w:rsidR="00A65A70" w:rsidRDefault="00A65A70">
      <w:pPr>
        <w:rPr>
          <w:ins w:id="1451" w:author="Michele Hart" w:date="2016-09-18T22:23:00Z"/>
        </w:rPr>
      </w:pPr>
      <w:ins w:id="1452" w:author="Michele Hart" w:date="2016-09-18T22:23:00Z">
        <w:r>
          <w:t>Here are the steps we took</w:t>
        </w:r>
      </w:ins>
      <w:ins w:id="1453" w:author="Michele Hart" w:date="2016-09-18T23:38:00Z">
        <w:r w:rsidR="00384545">
          <w:t xml:space="preserve"> to improve the example report</w:t>
        </w:r>
      </w:ins>
      <w:ins w:id="1454" w:author="Michele Hart" w:date="2016-09-18T22:23:00Z">
        <w:r>
          <w:t>:</w:t>
        </w:r>
      </w:ins>
    </w:p>
    <w:p w14:paraId="3D3484D2" w14:textId="77777777" w:rsidR="00A65A70" w:rsidRDefault="00A65A70">
      <w:pPr>
        <w:pStyle w:val="Heading5"/>
        <w:rPr>
          <w:ins w:id="1455" w:author="Michele Hart" w:date="2016-09-18T22:23:00Z"/>
        </w:rPr>
        <w:pPrChange w:id="1456" w:author="Michele Hart" w:date="2016-09-18T23:38:00Z">
          <w:pPr/>
        </w:pPrChange>
      </w:pPr>
      <w:ins w:id="1457" w:author="Michele Hart" w:date="2016-09-18T22:23:00Z">
        <w:r>
          <w:t>Page title</w:t>
        </w:r>
      </w:ins>
    </w:p>
    <w:p w14:paraId="56298B4D" w14:textId="174A5D52" w:rsidR="00A65A70" w:rsidRDefault="00A65A70">
      <w:pPr>
        <w:rPr>
          <w:ins w:id="1458" w:author="Michele Hart" w:date="2016-09-18T22:28:00Z"/>
        </w:rPr>
      </w:pPr>
      <w:ins w:id="1459" w:author="Michele Hart" w:date="2016-09-18T22:20:00Z">
        <w:r>
          <w:t xml:space="preserve">When we changed the background to black, </w:t>
        </w:r>
      </w:ins>
      <w:ins w:id="1460" w:author="Michele Hart" w:date="2016-09-18T22:23:00Z">
        <w:r>
          <w:t>our title</w:t>
        </w:r>
      </w:ins>
      <w:ins w:id="1461" w:author="Michele Hart" w:date="2016-09-18T22:20:00Z">
        <w:r>
          <w:t xml:space="preserve"> disappeared</w:t>
        </w:r>
      </w:ins>
      <w:ins w:id="1462" w:author="Michele Hart" w:date="2016-09-18T22:26:00Z">
        <w:r>
          <w:t xml:space="preserve"> because the text box field only allows black font</w:t>
        </w:r>
      </w:ins>
      <w:ins w:id="1463" w:author="Michele Hart" w:date="2016-09-18T22:20:00Z">
        <w:r>
          <w:t xml:space="preserve">.  </w:t>
        </w:r>
      </w:ins>
      <w:ins w:id="1464" w:author="Michele Hart" w:date="2016-09-18T22:23:00Z">
        <w:r>
          <w:t xml:space="preserve"> </w:t>
        </w:r>
      </w:ins>
      <w:ins w:id="1465" w:author="Michele Hart" w:date="2016-09-18T22:27:00Z">
        <w:r>
          <w:t>To fix this</w:t>
        </w:r>
      </w:ins>
      <w:ins w:id="1466" w:author="Michele Hart" w:date="2016-09-18T22:23:00Z">
        <w:r>
          <w:t>, ad</w:t>
        </w:r>
        <w:r w:rsidR="00392F0C">
          <w:t>d</w:t>
        </w:r>
        <w:r>
          <w:t xml:space="preserve"> a </w:t>
        </w:r>
      </w:ins>
      <w:ins w:id="1467" w:author="Michele Hart" w:date="2016-09-18T22:27:00Z">
        <w:r>
          <w:t xml:space="preserve">text box </w:t>
        </w:r>
      </w:ins>
      <w:ins w:id="1468" w:author="Michele Hart" w:date="2016-09-18T22:23:00Z">
        <w:r>
          <w:t xml:space="preserve">title instead. </w:t>
        </w:r>
      </w:ins>
      <w:ins w:id="1469" w:author="Michele Hart" w:date="2016-09-18T22:24:00Z">
        <w:r>
          <w:t xml:space="preserve"> With the text box selected, erase the text and in the Visualizations tab, select </w:t>
        </w:r>
        <w:r w:rsidRPr="00A65A70">
          <w:rPr>
            <w:b/>
            <w:rPrChange w:id="1470" w:author="Michele Hart" w:date="2016-09-18T22:24:00Z">
              <w:rPr/>
            </w:rPrChange>
          </w:rPr>
          <w:t>Title</w:t>
        </w:r>
        <w:r>
          <w:t xml:space="preserve"> and turn it </w:t>
        </w:r>
        <w:r w:rsidRPr="00A65A70">
          <w:rPr>
            <w:b/>
            <w:rPrChange w:id="1471" w:author="Michele Hart" w:date="2016-09-18T22:25:00Z">
              <w:rPr/>
            </w:rPrChange>
          </w:rPr>
          <w:t>On</w:t>
        </w:r>
        <w:r>
          <w:t>.</w:t>
        </w:r>
      </w:ins>
      <w:ins w:id="1472" w:author="Michele Hart" w:date="2016-09-18T22:25:00Z">
        <w:r>
          <w:t xml:space="preserve"> Select the arrow to expand the </w:t>
        </w:r>
        <w:r w:rsidRPr="00A65A70">
          <w:rPr>
            <w:b/>
            <w:rPrChange w:id="1473" w:author="Michele Hart" w:date="2016-09-18T22:26:00Z">
              <w:rPr/>
            </w:rPrChange>
          </w:rPr>
          <w:t>Title</w:t>
        </w:r>
        <w:r>
          <w:t xml:space="preserve"> options, type </w:t>
        </w:r>
        <w:r w:rsidRPr="00392F0C">
          <w:rPr>
            <w:b/>
            <w:rPrChange w:id="1474" w:author="Michele Hart" w:date="2016-11-22T23:02:00Z">
              <w:rPr/>
            </w:rPrChange>
          </w:rPr>
          <w:t>Summer Olympic Games</w:t>
        </w:r>
        <w:r>
          <w:t xml:space="preserve"> into the </w:t>
        </w:r>
        <w:r w:rsidRPr="00A65A70">
          <w:rPr>
            <w:b/>
            <w:rPrChange w:id="1475" w:author="Michele Hart" w:date="2016-09-18T22:26:00Z">
              <w:rPr/>
            </w:rPrChange>
          </w:rPr>
          <w:t>Title Text</w:t>
        </w:r>
        <w:r>
          <w:t xml:space="preserve"> field and select white </w:t>
        </w:r>
      </w:ins>
      <w:ins w:id="1476" w:author="Michele Hart" w:date="2016-09-18T22:26:00Z">
        <w:r>
          <w:rPr>
            <w:b/>
          </w:rPr>
          <w:t>Fo</w:t>
        </w:r>
      </w:ins>
      <w:ins w:id="1477" w:author="Michele Hart" w:date="2016-09-18T22:25:00Z">
        <w:r w:rsidRPr="00A65A70">
          <w:rPr>
            <w:b/>
            <w:rPrChange w:id="1478" w:author="Michele Hart" w:date="2016-09-18T22:26:00Z">
              <w:rPr/>
            </w:rPrChange>
          </w:rPr>
          <w:t>nt color</w:t>
        </w:r>
        <w:r>
          <w:t>.</w:t>
        </w:r>
      </w:ins>
    </w:p>
    <w:p w14:paraId="17B245DA" w14:textId="54F7D210" w:rsidR="00A65A70" w:rsidRDefault="00A65A70">
      <w:pPr>
        <w:rPr>
          <w:ins w:id="1479" w:author="Michele Hart" w:date="2016-09-18T22:29:00Z"/>
        </w:rPr>
      </w:pPr>
      <w:ins w:id="1480" w:author="Michele Hart" w:date="2016-09-18T22:29:00Z">
        <w:r>
          <w:rPr>
            <w:noProof/>
          </w:rPr>
          <w:drawing>
            <wp:inline distT="0" distB="0" distL="0" distR="0" wp14:anchorId="5459E0D5" wp14:editId="39E6592C">
              <wp:extent cx="1828571" cy="2695238"/>
              <wp:effectExtent l="0" t="0" r="63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ower-bi-text-box-title.png"/>
                      <pic:cNvPicPr/>
                    </pic:nvPicPr>
                    <pic:blipFill>
                      <a:blip r:embed="rId33">
                        <a:extLst>
                          <a:ext uri="{28A0092B-C50C-407E-A947-70E740481C1C}">
                            <a14:useLocalDpi xmlns:a14="http://schemas.microsoft.com/office/drawing/2010/main" val="0"/>
                          </a:ext>
                        </a:extLst>
                      </a:blip>
                      <a:stretch>
                        <a:fillRect/>
                      </a:stretch>
                    </pic:blipFill>
                    <pic:spPr>
                      <a:xfrm>
                        <a:off x="0" y="0"/>
                        <a:ext cx="1828571" cy="2695238"/>
                      </a:xfrm>
                      <a:prstGeom prst="rect">
                        <a:avLst/>
                      </a:prstGeom>
                    </pic:spPr>
                  </pic:pic>
                </a:graphicData>
              </a:graphic>
            </wp:inline>
          </w:drawing>
        </w:r>
      </w:ins>
    </w:p>
    <w:p w14:paraId="42428AED" w14:textId="1F172E50" w:rsidR="00A65A70" w:rsidRDefault="00A65A70">
      <w:pPr>
        <w:rPr>
          <w:ins w:id="1481" w:author="Michele Hart" w:date="2016-09-18T22:29:00Z"/>
        </w:rPr>
      </w:pPr>
    </w:p>
    <w:p w14:paraId="1B829142" w14:textId="77777777" w:rsidR="00A65A70" w:rsidRDefault="00A65A70">
      <w:pPr>
        <w:pStyle w:val="Heading5"/>
        <w:rPr>
          <w:ins w:id="1482" w:author="Michele Hart" w:date="2016-09-18T22:30:00Z"/>
        </w:rPr>
        <w:pPrChange w:id="1483" w:author="Michele Hart" w:date="2016-09-18T23:38:00Z">
          <w:pPr/>
        </w:pPrChange>
      </w:pPr>
      <w:ins w:id="1484" w:author="Michele Hart" w:date="2016-09-18T22:30:00Z">
        <w:r>
          <w:t>Cards</w:t>
        </w:r>
      </w:ins>
    </w:p>
    <w:p w14:paraId="57587A05" w14:textId="6D274927" w:rsidR="00A65A70" w:rsidRDefault="002C2AAF">
      <w:pPr>
        <w:rPr>
          <w:ins w:id="1485" w:author="Michele Hart" w:date="2016-09-18T22:35:00Z"/>
        </w:rPr>
      </w:pPr>
      <w:ins w:id="1486" w:author="Michele Hart" w:date="2016-09-18T22:30:00Z">
        <w:r>
          <w:t>For the card visuals, open</w:t>
        </w:r>
        <w:r w:rsidR="00392F0C">
          <w:t xml:space="preserve"> the formatting pane (paint</w:t>
        </w:r>
      </w:ins>
      <w:ins w:id="1487" w:author="Michele Hart" w:date="2016-11-22T23:02:00Z">
        <w:r w:rsidR="00392F0C">
          <w:t>roller</w:t>
        </w:r>
      </w:ins>
      <w:ins w:id="1488" w:author="Michele Hart" w:date="2016-09-18T22:30:00Z">
        <w:r>
          <w:t xml:space="preserve"> icon) and turn </w:t>
        </w:r>
        <w:r w:rsidRPr="002C2AAF">
          <w:rPr>
            <w:b/>
            <w:rPrChange w:id="1489" w:author="Michele Hart" w:date="2016-09-18T22:31:00Z">
              <w:rPr/>
            </w:rPrChange>
          </w:rPr>
          <w:t>Background</w:t>
        </w:r>
        <w:r>
          <w:t xml:space="preserve"> </w:t>
        </w:r>
        <w:r w:rsidRPr="002C2AAF">
          <w:rPr>
            <w:b/>
            <w:rPrChange w:id="1490" w:author="Michele Hart" w:date="2016-09-18T22:31:00Z">
              <w:rPr/>
            </w:rPrChange>
          </w:rPr>
          <w:t>On</w:t>
        </w:r>
        <w:r>
          <w:t>.</w:t>
        </w:r>
      </w:ins>
      <w:ins w:id="1491" w:author="Michele Hart" w:date="2016-09-18T22:29:00Z">
        <w:r w:rsidR="00A65A70">
          <w:t xml:space="preserve"> </w:t>
        </w:r>
      </w:ins>
      <w:ins w:id="1492" w:author="Michele Hart" w:date="2016-09-18T22:31:00Z">
        <w:r>
          <w:t xml:space="preserve"> Select white with a transparency of 0%.</w:t>
        </w:r>
      </w:ins>
      <w:ins w:id="1493" w:author="Michele Hart" w:date="2016-09-18T22:32:00Z">
        <w:r>
          <w:t xml:space="preserve"> Then turn </w:t>
        </w:r>
        <w:r w:rsidRPr="002C2AAF">
          <w:rPr>
            <w:b/>
            <w:rPrChange w:id="1494" w:author="Michele Hart" w:date="2016-09-18T22:32:00Z">
              <w:rPr/>
            </w:rPrChange>
          </w:rPr>
          <w:t>Title On</w:t>
        </w:r>
        <w:r>
          <w:t xml:space="preserve">, select </w:t>
        </w:r>
        <w:r w:rsidRPr="002C2AAF">
          <w:rPr>
            <w:b/>
            <w:rPrChange w:id="1495" w:author="Michele Hart" w:date="2016-09-18T22:32:00Z">
              <w:rPr/>
            </w:rPrChange>
          </w:rPr>
          <w:t>Font color</w:t>
        </w:r>
        <w:r>
          <w:t xml:space="preserve"> white and </w:t>
        </w:r>
        <w:r w:rsidRPr="002C2AAF">
          <w:rPr>
            <w:b/>
            <w:rPrChange w:id="1496" w:author="Michele Hart" w:date="2016-09-18T22:32:00Z">
              <w:rPr/>
            </w:rPrChange>
          </w:rPr>
          <w:t>Background color</w:t>
        </w:r>
        <w:r>
          <w:t xml:space="preserve"> black.</w:t>
        </w:r>
      </w:ins>
    </w:p>
    <w:p w14:paraId="04CF9D15" w14:textId="59AE0A6A" w:rsidR="002C2AAF" w:rsidRDefault="002C2AAF">
      <w:pPr>
        <w:pStyle w:val="Heading5"/>
        <w:rPr>
          <w:ins w:id="1497" w:author="Michele Hart" w:date="2016-09-18T22:35:00Z"/>
        </w:rPr>
        <w:pPrChange w:id="1498" w:author="Michele Hart" w:date="2016-09-18T23:38:00Z">
          <w:pPr/>
        </w:pPrChange>
      </w:pPr>
      <w:ins w:id="1499" w:author="Michele Hart" w:date="2016-09-18T22:35:00Z">
        <w:r>
          <w:t>Slicers</w:t>
        </w:r>
      </w:ins>
    </w:p>
    <w:p w14:paraId="0381207D" w14:textId="172E526F" w:rsidR="00BD0BDF" w:rsidRDefault="002C2AAF">
      <w:pPr>
        <w:rPr>
          <w:ins w:id="1500" w:author="Michele Hart" w:date="2016-09-18T22:42:00Z"/>
        </w:rPr>
      </w:pPr>
      <w:ins w:id="1501" w:author="Michele Hart" w:date="2016-09-18T22:35:00Z">
        <w:r>
          <w:t>Up to this point the two slicers had different formatting, which didn</w:t>
        </w:r>
      </w:ins>
      <w:ins w:id="1502" w:author="Michele Hart" w:date="2016-09-18T22:36:00Z">
        <w:r>
          <w:t>’t make design sense. For both slicers, change the background color to aqua.  Aqua is a good choice because it is part of the page</w:t>
        </w:r>
      </w:ins>
      <w:ins w:id="1503" w:author="Michele Hart" w:date="2016-09-18T22:37:00Z">
        <w:r>
          <w:t xml:space="preserve">’s color palette – you can see it in the map, area map, and column chart. </w:t>
        </w:r>
      </w:ins>
    </w:p>
    <w:p w14:paraId="1773CF2C" w14:textId="4DD36518" w:rsidR="00BD0BDF" w:rsidRDefault="00BD0BDF">
      <w:pPr>
        <w:rPr>
          <w:ins w:id="1504" w:author="Michele Hart" w:date="2016-09-18T22:42:00Z"/>
        </w:rPr>
      </w:pPr>
      <w:ins w:id="1505" w:author="Michele Hart" w:date="2016-09-18T22:47:00Z">
        <w:r>
          <w:rPr>
            <w:noProof/>
          </w:rPr>
          <w:drawing>
            <wp:inline distT="0" distB="0" distL="0" distR="0" wp14:anchorId="41DA3311" wp14:editId="38C97F5E">
              <wp:extent cx="1828571" cy="1476190"/>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ower-bi-slicer-background.png"/>
                      <pic:cNvPicPr/>
                    </pic:nvPicPr>
                    <pic:blipFill>
                      <a:blip r:embed="rId34">
                        <a:extLst>
                          <a:ext uri="{28A0092B-C50C-407E-A947-70E740481C1C}">
                            <a14:useLocalDpi xmlns:a14="http://schemas.microsoft.com/office/drawing/2010/main" val="0"/>
                          </a:ext>
                        </a:extLst>
                      </a:blip>
                      <a:stretch>
                        <a:fillRect/>
                      </a:stretch>
                    </pic:blipFill>
                    <pic:spPr>
                      <a:xfrm>
                        <a:off x="0" y="0"/>
                        <a:ext cx="1828571" cy="1476190"/>
                      </a:xfrm>
                      <a:prstGeom prst="rect">
                        <a:avLst/>
                      </a:prstGeom>
                    </pic:spPr>
                  </pic:pic>
                </a:graphicData>
              </a:graphic>
            </wp:inline>
          </w:drawing>
        </w:r>
      </w:ins>
    </w:p>
    <w:p w14:paraId="04D25AFB" w14:textId="50DF7B9D" w:rsidR="002C2AAF" w:rsidRDefault="002C2AAF">
      <w:pPr>
        <w:rPr>
          <w:ins w:id="1506" w:author="Michele Hart" w:date="2016-09-18T22:42:00Z"/>
        </w:rPr>
      </w:pPr>
      <w:ins w:id="1507" w:author="Michele Hart" w:date="2016-09-18T22:37:00Z">
        <w:r>
          <w:t xml:space="preserve">Add a </w:t>
        </w:r>
      </w:ins>
      <w:ins w:id="1508" w:author="Michele Hart" w:date="2016-09-18T22:41:00Z">
        <w:r>
          <w:t xml:space="preserve">thin </w:t>
        </w:r>
      </w:ins>
      <w:ins w:id="1509" w:author="Michele Hart" w:date="2016-09-18T22:37:00Z">
        <w:r>
          <w:t>white border.</w:t>
        </w:r>
      </w:ins>
    </w:p>
    <w:p w14:paraId="28960B75" w14:textId="0B4DFE07" w:rsidR="00BD0BDF" w:rsidRDefault="00BD0BDF">
      <w:pPr>
        <w:rPr>
          <w:ins w:id="1510" w:author="Michele Hart" w:date="2016-09-18T22:42:00Z"/>
        </w:rPr>
      </w:pPr>
      <w:ins w:id="1511" w:author="Michele Hart" w:date="2016-09-18T22:47:00Z">
        <w:r>
          <w:rPr>
            <w:noProof/>
          </w:rPr>
          <w:lastRenderedPageBreak/>
          <w:drawing>
            <wp:inline distT="0" distB="0" distL="0" distR="0" wp14:anchorId="4A17112F" wp14:editId="62DDF00F">
              <wp:extent cx="1828571" cy="1752381"/>
              <wp:effectExtent l="0" t="0" r="635"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ower-bi-slicer-outline.png"/>
                      <pic:cNvPicPr/>
                    </pic:nvPicPr>
                    <pic:blipFill>
                      <a:blip r:embed="rId35">
                        <a:extLst>
                          <a:ext uri="{28A0092B-C50C-407E-A947-70E740481C1C}">
                            <a14:useLocalDpi xmlns:a14="http://schemas.microsoft.com/office/drawing/2010/main" val="0"/>
                          </a:ext>
                        </a:extLst>
                      </a:blip>
                      <a:stretch>
                        <a:fillRect/>
                      </a:stretch>
                    </pic:blipFill>
                    <pic:spPr>
                      <a:xfrm>
                        <a:off x="0" y="0"/>
                        <a:ext cx="1828571" cy="1752381"/>
                      </a:xfrm>
                      <a:prstGeom prst="rect">
                        <a:avLst/>
                      </a:prstGeom>
                    </pic:spPr>
                  </pic:pic>
                </a:graphicData>
              </a:graphic>
            </wp:inline>
          </w:drawing>
        </w:r>
      </w:ins>
    </w:p>
    <w:p w14:paraId="4B44FC33" w14:textId="2D7063DA" w:rsidR="00BD0BDF" w:rsidRDefault="00BD0BDF">
      <w:pPr>
        <w:rPr>
          <w:ins w:id="1512" w:author="Michele Hart" w:date="2016-09-18T22:44:00Z"/>
        </w:rPr>
      </w:pPr>
      <w:ins w:id="1513" w:author="Michele Hart" w:date="2016-09-18T22:42:00Z">
        <w:r>
          <w:t xml:space="preserve">The grey font is hard to see against the aqua, so change the </w:t>
        </w:r>
        <w:r w:rsidRPr="00BD0BDF">
          <w:rPr>
            <w:b/>
            <w:rPrChange w:id="1514" w:author="Michele Hart" w:date="2016-09-18T22:43:00Z">
              <w:rPr/>
            </w:rPrChange>
          </w:rPr>
          <w:t>Items</w:t>
        </w:r>
        <w:r>
          <w:t xml:space="preserve"> color to white.</w:t>
        </w:r>
      </w:ins>
    </w:p>
    <w:p w14:paraId="533C929C" w14:textId="398FF87A" w:rsidR="00BD0BDF" w:rsidRDefault="00BD0BDF">
      <w:pPr>
        <w:rPr>
          <w:ins w:id="1515" w:author="Michele Hart" w:date="2016-09-18T22:44:00Z"/>
        </w:rPr>
      </w:pPr>
      <w:ins w:id="1516" w:author="Michele Hart" w:date="2016-09-18T22:47:00Z">
        <w:r>
          <w:rPr>
            <w:noProof/>
          </w:rPr>
          <w:drawing>
            <wp:inline distT="0" distB="0" distL="0" distR="0" wp14:anchorId="633C263A" wp14:editId="424A1077">
              <wp:extent cx="1828571" cy="2285714"/>
              <wp:effectExtent l="0" t="0" r="63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ower-bi-slicer-items.png"/>
                      <pic:cNvPicPr/>
                    </pic:nvPicPr>
                    <pic:blipFill>
                      <a:blip r:embed="rId36">
                        <a:extLst>
                          <a:ext uri="{28A0092B-C50C-407E-A947-70E740481C1C}">
                            <a14:useLocalDpi xmlns:a14="http://schemas.microsoft.com/office/drawing/2010/main" val="0"/>
                          </a:ext>
                        </a:extLst>
                      </a:blip>
                      <a:stretch>
                        <a:fillRect/>
                      </a:stretch>
                    </pic:blipFill>
                    <pic:spPr>
                      <a:xfrm>
                        <a:off x="0" y="0"/>
                        <a:ext cx="1828571" cy="2285714"/>
                      </a:xfrm>
                      <a:prstGeom prst="rect">
                        <a:avLst/>
                      </a:prstGeom>
                    </pic:spPr>
                  </pic:pic>
                </a:graphicData>
              </a:graphic>
            </wp:inline>
          </w:drawing>
        </w:r>
      </w:ins>
    </w:p>
    <w:p w14:paraId="5832A7C7" w14:textId="7E13EAB9" w:rsidR="00BD0BDF" w:rsidRDefault="00BD0BDF">
      <w:pPr>
        <w:rPr>
          <w:ins w:id="1517" w:author="Michele Hart" w:date="2016-09-18T22:20:00Z"/>
        </w:rPr>
      </w:pPr>
      <w:ins w:id="1518" w:author="Michele Hart" w:date="2016-09-18T22:44:00Z">
        <w:r>
          <w:t xml:space="preserve">And, finally, under </w:t>
        </w:r>
        <w:r w:rsidRPr="00BD0BDF">
          <w:rPr>
            <w:b/>
            <w:rPrChange w:id="1519" w:author="Michele Hart" w:date="2016-09-18T22:48:00Z">
              <w:rPr/>
            </w:rPrChange>
          </w:rPr>
          <w:t>Title</w:t>
        </w:r>
        <w:r>
          <w:t xml:space="preserve">, change </w:t>
        </w:r>
        <w:r w:rsidRPr="00BD0BDF">
          <w:rPr>
            <w:b/>
            <w:rPrChange w:id="1520" w:author="Michele Hart" w:date="2016-09-18T22:48:00Z">
              <w:rPr/>
            </w:rPrChange>
          </w:rPr>
          <w:t>Font color</w:t>
        </w:r>
        <w:r>
          <w:t xml:space="preserve"> to white and add a black </w:t>
        </w:r>
        <w:r w:rsidRPr="00BD0BDF">
          <w:rPr>
            <w:b/>
            <w:rPrChange w:id="1521" w:author="Michele Hart" w:date="2016-09-18T22:48:00Z">
              <w:rPr/>
            </w:rPrChange>
          </w:rPr>
          <w:t>Background</w:t>
        </w:r>
        <w:r>
          <w:t xml:space="preserve"> color.</w:t>
        </w:r>
      </w:ins>
    </w:p>
    <w:p w14:paraId="3B09EC39" w14:textId="77777777" w:rsidR="00BD0BDF" w:rsidRDefault="002C2AAF">
      <w:pPr>
        <w:rPr>
          <w:ins w:id="1522" w:author="Michele Hart" w:date="2016-09-18T22:48:00Z"/>
        </w:rPr>
      </w:pPr>
      <w:ins w:id="1523" w:author="Michele Hart" w:date="2016-09-18T22:34:00Z">
        <w:r>
          <w:rPr>
            <w:noProof/>
          </w:rPr>
          <w:lastRenderedPageBreak/>
          <w:drawing>
            <wp:inline distT="0" distB="0" distL="0" distR="0" wp14:anchorId="25B59361" wp14:editId="380D9315">
              <wp:extent cx="1828571" cy="4495238"/>
              <wp:effectExtent l="0" t="0" r="635"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ower-bi-card-formatting.png"/>
                      <pic:cNvPicPr/>
                    </pic:nvPicPr>
                    <pic:blipFill>
                      <a:blip r:embed="rId37">
                        <a:extLst>
                          <a:ext uri="{28A0092B-C50C-407E-A947-70E740481C1C}">
                            <a14:useLocalDpi xmlns:a14="http://schemas.microsoft.com/office/drawing/2010/main" val="0"/>
                          </a:ext>
                        </a:extLst>
                      </a:blip>
                      <a:stretch>
                        <a:fillRect/>
                      </a:stretch>
                    </pic:blipFill>
                    <pic:spPr>
                      <a:xfrm>
                        <a:off x="0" y="0"/>
                        <a:ext cx="1828571" cy="4495238"/>
                      </a:xfrm>
                      <a:prstGeom prst="rect">
                        <a:avLst/>
                      </a:prstGeom>
                    </pic:spPr>
                  </pic:pic>
                </a:graphicData>
              </a:graphic>
            </wp:inline>
          </w:drawing>
        </w:r>
      </w:ins>
    </w:p>
    <w:p w14:paraId="622F9C3C" w14:textId="77777777" w:rsidR="00BD0BDF" w:rsidRDefault="00BD0BDF">
      <w:pPr>
        <w:rPr>
          <w:ins w:id="1524" w:author="Michele Hart" w:date="2016-09-18T22:48:00Z"/>
        </w:rPr>
      </w:pPr>
    </w:p>
    <w:p w14:paraId="4C3810D9" w14:textId="77777777" w:rsidR="00BD0BDF" w:rsidRDefault="00BD0BDF">
      <w:pPr>
        <w:pStyle w:val="Heading5"/>
        <w:rPr>
          <w:ins w:id="1525" w:author="Michele Hart" w:date="2016-09-18T22:53:00Z"/>
        </w:rPr>
        <w:pPrChange w:id="1526" w:author="Michele Hart" w:date="2016-09-18T23:38:00Z">
          <w:pPr/>
        </w:pPrChange>
      </w:pPr>
      <w:ins w:id="1527" w:author="Michele Hart" w:date="2016-09-18T22:53:00Z">
        <w:r>
          <w:t>Rectangle shape</w:t>
        </w:r>
      </w:ins>
    </w:p>
    <w:p w14:paraId="6580CA97" w14:textId="1982F371" w:rsidR="00BD0BDF" w:rsidRDefault="005C6578">
      <w:pPr>
        <w:rPr>
          <w:ins w:id="1528" w:author="Michele Hart" w:date="2016-09-18T22:53:00Z"/>
        </w:rPr>
      </w:pPr>
      <w:ins w:id="1529" w:author="Michele Hart" w:date="2016-09-18T22:53:00Z">
        <w:r>
          <w:t xml:space="preserve">The rectangle too has disappeared into the black background.  To fix this, select the shape and in the Format shape pane, turn </w:t>
        </w:r>
        <w:r w:rsidRPr="005C6578">
          <w:rPr>
            <w:b/>
            <w:rPrChange w:id="1530" w:author="Michele Hart" w:date="2016-09-18T22:54:00Z">
              <w:rPr/>
            </w:rPrChange>
          </w:rPr>
          <w:t>Background</w:t>
        </w:r>
        <w:r>
          <w:t xml:space="preserve"> </w:t>
        </w:r>
        <w:r w:rsidRPr="005C6578">
          <w:rPr>
            <w:b/>
            <w:rPrChange w:id="1531" w:author="Michele Hart" w:date="2016-09-18T22:54:00Z">
              <w:rPr/>
            </w:rPrChange>
          </w:rPr>
          <w:t>On</w:t>
        </w:r>
        <w:r>
          <w:t>.</w:t>
        </w:r>
      </w:ins>
    </w:p>
    <w:p w14:paraId="347300F3" w14:textId="1DEB4347" w:rsidR="00BD0BDF" w:rsidRDefault="00BD0BDF">
      <w:pPr>
        <w:pStyle w:val="Heading5"/>
        <w:rPr>
          <w:ins w:id="1532" w:author="Michele Hart" w:date="2016-09-18T22:48:00Z"/>
        </w:rPr>
        <w:pPrChange w:id="1533" w:author="Michele Hart" w:date="2016-09-18T23:38:00Z">
          <w:pPr/>
        </w:pPrChange>
      </w:pPr>
      <w:ins w:id="1534" w:author="Michele Hart" w:date="2016-09-18T22:48:00Z">
        <w:r>
          <w:t>Column charts, bubble chart, map, and area map</w:t>
        </w:r>
      </w:ins>
    </w:p>
    <w:p w14:paraId="0E7AE57A" w14:textId="6C309F7E" w:rsidR="00BD0BDF" w:rsidRDefault="00BD0BDF">
      <w:pPr>
        <w:rPr>
          <w:ins w:id="1535" w:author="Michele Hart" w:date="2016-09-18T22:51:00Z"/>
        </w:rPr>
      </w:pPr>
      <w:ins w:id="1536" w:author="Michele Hart" w:date="2016-09-18T22:49:00Z">
        <w:r>
          <w:t xml:space="preserve">Add a white background to the remaining visuals on the report page. </w:t>
        </w:r>
      </w:ins>
      <w:ins w:id="1537" w:author="Michele Hart" w:date="2016-09-18T22:50:00Z">
        <w:r>
          <w:t xml:space="preserve">From the formatting pane, </w:t>
        </w:r>
      </w:ins>
      <w:ins w:id="1538" w:author="Michele Hart" w:date="2016-09-18T22:55:00Z">
        <w:r w:rsidR="005C6578">
          <w:t>expand the</w:t>
        </w:r>
      </w:ins>
      <w:ins w:id="1539" w:author="Michele Hart" w:date="2016-09-18T22:50:00Z">
        <w:r>
          <w:t xml:space="preserve"> </w:t>
        </w:r>
      </w:ins>
      <w:ins w:id="1540" w:author="Michele Hart" w:date="2016-09-18T22:55:00Z">
        <w:r w:rsidR="005C6578">
          <w:rPr>
            <w:b/>
          </w:rPr>
          <w:t>Line</w:t>
        </w:r>
      </w:ins>
      <w:ins w:id="1541" w:author="Michele Hart" w:date="2016-09-18T22:50:00Z">
        <w:r>
          <w:t xml:space="preserve"> </w:t>
        </w:r>
      </w:ins>
      <w:ins w:id="1542" w:author="Michele Hart" w:date="2016-09-18T22:55:00Z">
        <w:r w:rsidR="005C6578">
          <w:t xml:space="preserve">option </w:t>
        </w:r>
      </w:ins>
      <w:ins w:id="1543" w:author="Michele Hart" w:date="2016-09-18T22:50:00Z">
        <w:r>
          <w:t xml:space="preserve">and set the </w:t>
        </w:r>
      </w:ins>
      <w:ins w:id="1544" w:author="Michele Hart" w:date="2016-09-18T22:55:00Z">
        <w:r w:rsidR="005C6578" w:rsidRPr="005C6578">
          <w:rPr>
            <w:b/>
            <w:rPrChange w:id="1545" w:author="Michele Hart" w:date="2016-09-18T22:55:00Z">
              <w:rPr/>
            </w:rPrChange>
          </w:rPr>
          <w:t>Line</w:t>
        </w:r>
        <w:r w:rsidR="005C6578">
          <w:t xml:space="preserve"> </w:t>
        </w:r>
      </w:ins>
      <w:ins w:id="1546" w:author="Michele Hart" w:date="2016-09-18T22:51:00Z">
        <w:r>
          <w:rPr>
            <w:b/>
          </w:rPr>
          <w:t>C</w:t>
        </w:r>
      </w:ins>
      <w:ins w:id="1547" w:author="Michele Hart" w:date="2016-09-18T22:50:00Z">
        <w:r w:rsidRPr="00BD0BDF">
          <w:rPr>
            <w:b/>
            <w:rPrChange w:id="1548" w:author="Michele Hart" w:date="2016-09-18T22:51:00Z">
              <w:rPr/>
            </w:rPrChange>
          </w:rPr>
          <w:t>olor</w:t>
        </w:r>
        <w:r>
          <w:t xml:space="preserve"> to white and </w:t>
        </w:r>
      </w:ins>
      <w:ins w:id="1549" w:author="Michele Hart" w:date="2016-09-18T22:56:00Z">
        <w:r w:rsidR="005C6578">
          <w:rPr>
            <w:b/>
          </w:rPr>
          <w:t>Weight</w:t>
        </w:r>
      </w:ins>
      <w:ins w:id="1550" w:author="Michele Hart" w:date="2016-09-18T22:50:00Z">
        <w:r>
          <w:t xml:space="preserve"> to </w:t>
        </w:r>
      </w:ins>
      <w:ins w:id="1551" w:author="Michele Hart" w:date="2016-09-18T22:56:00Z">
        <w:r w:rsidR="005C6578" w:rsidRPr="005C6578">
          <w:rPr>
            <w:b/>
            <w:rPrChange w:id="1552" w:author="Michele Hart" w:date="2016-09-18T22:56:00Z">
              <w:rPr/>
            </w:rPrChange>
          </w:rPr>
          <w:t>3</w:t>
        </w:r>
      </w:ins>
      <w:ins w:id="1553" w:author="Michele Hart" w:date="2016-09-18T22:50:00Z">
        <w:r>
          <w:t>.</w:t>
        </w:r>
      </w:ins>
    </w:p>
    <w:p w14:paraId="6C9DBD45" w14:textId="77777777" w:rsidR="00913049" w:rsidRDefault="00BD0BDF">
      <w:pPr>
        <w:rPr>
          <w:ins w:id="1554" w:author="Michele Hart" w:date="2016-09-18T22:58:00Z"/>
        </w:rPr>
      </w:pPr>
      <w:ins w:id="1555" w:author="Michele Hart" w:date="2016-09-18T22:51:00Z">
        <w:r>
          <w:rPr>
            <w:noProof/>
          </w:rPr>
          <w:drawing>
            <wp:inline distT="0" distB="0" distL="0" distR="0" wp14:anchorId="4CC4BB6C" wp14:editId="4AD43DA1">
              <wp:extent cx="1828571" cy="1266667"/>
              <wp:effectExtent l="0" t="0" r="63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ower-bi-background.png"/>
                      <pic:cNvPicPr/>
                    </pic:nvPicPr>
                    <pic:blipFill>
                      <a:blip r:embed="rId38">
                        <a:extLst>
                          <a:ext uri="{28A0092B-C50C-407E-A947-70E740481C1C}">
                            <a14:useLocalDpi xmlns:a14="http://schemas.microsoft.com/office/drawing/2010/main" val="0"/>
                          </a:ext>
                        </a:extLst>
                      </a:blip>
                      <a:stretch>
                        <a:fillRect/>
                      </a:stretch>
                    </pic:blipFill>
                    <pic:spPr>
                      <a:xfrm>
                        <a:off x="0" y="0"/>
                        <a:ext cx="1828571" cy="1266667"/>
                      </a:xfrm>
                      <a:prstGeom prst="rect">
                        <a:avLst/>
                      </a:prstGeom>
                    </pic:spPr>
                  </pic:pic>
                </a:graphicData>
              </a:graphic>
            </wp:inline>
          </w:drawing>
        </w:r>
      </w:ins>
    </w:p>
    <w:p w14:paraId="180195D6" w14:textId="77777777" w:rsidR="00913049" w:rsidRDefault="00913049">
      <w:pPr>
        <w:rPr>
          <w:ins w:id="1556" w:author="Michele Hart" w:date="2016-09-18T22:58:00Z"/>
        </w:rPr>
      </w:pPr>
    </w:p>
    <w:p w14:paraId="5A3EC39D" w14:textId="2CEA56E1" w:rsidR="00CD55C7" w:rsidRPr="00200F24" w:rsidDel="00913049" w:rsidRDefault="00CD55C7">
      <w:pPr>
        <w:rPr>
          <w:del w:id="1557" w:author="Michele Hart" w:date="2016-09-18T23:01:00Z"/>
        </w:rPr>
      </w:pPr>
      <w:del w:id="1558" w:author="Michele Hart" w:date="2016-09-03T12:32:00Z">
        <w:r w:rsidRPr="00A074B3" w:rsidDel="00BF527E">
          <w:rPr>
            <w:noProof/>
          </w:rPr>
          <w:lastRenderedPageBreak/>
          <w:drawing>
            <wp:inline distT="0" distB="0" distL="0" distR="0" wp14:anchorId="54E34BCD" wp14:editId="1B8D6584">
              <wp:extent cx="4356735" cy="3305253"/>
              <wp:effectExtent l="19050" t="19050" r="2476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0309" cy="3315551"/>
                      </a:xfrm>
                      <a:prstGeom prst="rect">
                        <a:avLst/>
                      </a:prstGeom>
                      <a:ln>
                        <a:solidFill>
                          <a:schemeClr val="tx1"/>
                        </a:solidFill>
                      </a:ln>
                    </pic:spPr>
                  </pic:pic>
                </a:graphicData>
              </a:graphic>
            </wp:inline>
          </w:drawing>
        </w:r>
      </w:del>
    </w:p>
    <w:p w14:paraId="04796AC5" w14:textId="6869E523" w:rsidR="00D14E69" w:rsidRDefault="00ED5751" w:rsidP="00EA34C0">
      <w:pPr>
        <w:pStyle w:val="Heading2"/>
        <w:rPr>
          <w:ins w:id="1559" w:author="Michele Hart" w:date="2016-09-02T22:51:00Z"/>
        </w:rPr>
      </w:pPr>
      <w:ins w:id="1560" w:author="Will Thompson" w:date="2016-02-09T15:06:00Z">
        <w:del w:id="1561" w:author="Michele Hart" w:date="2016-09-03T12:32:00Z">
          <w:r w:rsidDel="00BF527E">
            <w:delText>To sort a chart, click the …</w:delText>
          </w:r>
        </w:del>
        <w:del w:id="1562" w:author="Michele Hart" w:date="2016-03-02T15:42:00Z">
          <w:r w:rsidDel="00C16245">
            <w:delText xml:space="preserve"> button </w:delText>
          </w:r>
        </w:del>
        <w:del w:id="1563" w:author="Michele Hart" w:date="2016-09-03T12:32:00Z">
          <w:r w:rsidDel="00BF527E">
            <w:delText>in the top right of the chart</w:delText>
          </w:r>
        </w:del>
        <w:del w:id="1564" w:author="Michele Hart" w:date="2016-03-02T15:42:00Z">
          <w:r w:rsidDel="00C16245">
            <w:delText>, go to</w:delText>
          </w:r>
        </w:del>
        <w:del w:id="1565" w:author="Michele Hart" w:date="2016-09-03T12:32:00Z">
          <w:r w:rsidDel="00BF527E">
            <w:delText xml:space="preserve"> </w:delText>
          </w:r>
          <w:r w:rsidRPr="00C16245" w:rsidDel="00BF527E">
            <w:rPr>
              <w:b/>
              <w:rPrChange w:id="1566" w:author="Michele Hart" w:date="2016-03-02T15:42:00Z">
                <w:rPr/>
              </w:rPrChange>
            </w:rPr>
            <w:delText>Sort</w:delText>
          </w:r>
          <w:r w:rsidDel="00BF527E">
            <w:delText xml:space="preserve"> and choose the field you want to sort by. There</w:delText>
          </w:r>
        </w:del>
      </w:ins>
      <w:ins w:id="1567" w:author="Will Thompson" w:date="2016-02-09T15:07:00Z">
        <w:del w:id="1568" w:author="Michele Hart" w:date="2016-09-03T12:32:00Z">
          <w:r w:rsidDel="00BF527E">
            <w:delText xml:space="preserve">’s more detail on that here </w:delText>
          </w:r>
        </w:del>
      </w:ins>
    </w:p>
    <w:p w14:paraId="3B5B049F" w14:textId="1572EABA" w:rsidR="006241BB" w:rsidRDefault="00913049">
      <w:pPr>
        <w:rPr>
          <w:ins w:id="1569" w:author="Michele Hart" w:date="2016-09-18T22:11:00Z"/>
        </w:rPr>
      </w:pPr>
      <w:ins w:id="1570" w:author="Michele Hart" w:date="2016-09-18T23:00:00Z">
        <w:r>
          <w:rPr>
            <w:noProof/>
          </w:rPr>
          <w:drawing>
            <wp:inline distT="0" distB="0" distL="0" distR="0" wp14:anchorId="74A3AAD9" wp14:editId="12768FB7">
              <wp:extent cx="5486875" cy="3254022"/>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ower-bi-example5a.png"/>
                      <pic:cNvPicPr/>
                    </pic:nvPicPr>
                    <pic:blipFill>
                      <a:blip r:embed="rId40">
                        <a:extLst>
                          <a:ext uri="{28A0092B-C50C-407E-A947-70E740481C1C}">
                            <a14:useLocalDpi xmlns:a14="http://schemas.microsoft.com/office/drawing/2010/main" val="0"/>
                          </a:ext>
                        </a:extLst>
                      </a:blip>
                      <a:stretch>
                        <a:fillRect/>
                      </a:stretch>
                    </pic:blipFill>
                    <pic:spPr>
                      <a:xfrm>
                        <a:off x="0" y="0"/>
                        <a:ext cx="5486875" cy="3254022"/>
                      </a:xfrm>
                      <a:prstGeom prst="rect">
                        <a:avLst/>
                      </a:prstGeom>
                    </pic:spPr>
                  </pic:pic>
                </a:graphicData>
              </a:graphic>
            </wp:inline>
          </w:drawing>
        </w:r>
      </w:ins>
    </w:p>
    <w:p w14:paraId="03029993" w14:textId="77777777" w:rsidR="006241BB" w:rsidRPr="006241BB" w:rsidRDefault="006241BB">
      <w:pPr>
        <w:pStyle w:val="Figure"/>
        <w:rPr>
          <w:ins w:id="1571" w:author="Michele Hart" w:date="2016-09-18T22:12:00Z"/>
          <w:rFonts w:asciiTheme="majorHAnsi" w:eastAsiaTheme="majorEastAsia" w:hAnsiTheme="majorHAnsi" w:cstheme="majorBidi"/>
          <w:color w:val="2E74B5" w:themeColor="accent1" w:themeShade="BF"/>
          <w:sz w:val="26"/>
          <w:szCs w:val="26"/>
          <w:rPrChange w:id="1572" w:author="Michele Hart" w:date="2016-09-18T22:12:00Z">
            <w:rPr>
              <w:ins w:id="1573" w:author="Michele Hart" w:date="2016-09-18T22:12:00Z"/>
            </w:rPr>
          </w:rPrChange>
        </w:rPr>
        <w:pPrChange w:id="1574" w:author="Michele Hart" w:date="2016-09-18T22:11:00Z">
          <w:pPr/>
        </w:pPrChange>
      </w:pPr>
      <w:ins w:id="1575" w:author="Michele Hart" w:date="2016-09-18T22:12:00Z">
        <w:r>
          <w:t xml:space="preserve"> </w:t>
        </w:r>
        <w:bookmarkStart w:id="1576" w:name="_Ref467619023"/>
        <w:r>
          <w:t>Report example with color best practices applied (black background)</w:t>
        </w:r>
        <w:bookmarkEnd w:id="1576"/>
      </w:ins>
    </w:p>
    <w:p w14:paraId="3A08868A" w14:textId="77777777" w:rsidR="006241BB" w:rsidRDefault="006241BB">
      <w:pPr>
        <w:rPr>
          <w:ins w:id="1577" w:author="Michele Hart" w:date="2016-09-18T22:12:00Z"/>
        </w:rPr>
      </w:pPr>
      <w:ins w:id="1578" w:author="Michele Hart" w:date="2016-09-18T22:12:00Z">
        <w:r>
          <w:rPr>
            <w:noProof/>
          </w:rPr>
          <w:drawing>
            <wp:inline distT="0" distB="0" distL="0" distR="0" wp14:anchorId="266821BF" wp14:editId="457280D1">
              <wp:extent cx="5486875" cy="3246401"/>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ower-bi-example5b.png"/>
                      <pic:cNvPicPr/>
                    </pic:nvPicPr>
                    <pic:blipFill>
                      <a:blip r:embed="rId41">
                        <a:extLst>
                          <a:ext uri="{28A0092B-C50C-407E-A947-70E740481C1C}">
                            <a14:useLocalDpi xmlns:a14="http://schemas.microsoft.com/office/drawing/2010/main" val="0"/>
                          </a:ext>
                        </a:extLst>
                      </a:blip>
                      <a:stretch>
                        <a:fillRect/>
                      </a:stretch>
                    </pic:blipFill>
                    <pic:spPr>
                      <a:xfrm>
                        <a:off x="0" y="0"/>
                        <a:ext cx="5486875" cy="3246401"/>
                      </a:xfrm>
                      <a:prstGeom prst="rect">
                        <a:avLst/>
                      </a:prstGeom>
                    </pic:spPr>
                  </pic:pic>
                </a:graphicData>
              </a:graphic>
            </wp:inline>
          </w:drawing>
        </w:r>
      </w:ins>
    </w:p>
    <w:p w14:paraId="741E2FE6" w14:textId="1F89A67A" w:rsidR="006241BB" w:rsidRPr="006241BB" w:rsidRDefault="006241BB" w:rsidP="006241BB">
      <w:pPr>
        <w:pStyle w:val="Figure"/>
        <w:rPr>
          <w:ins w:id="1579" w:author="Michele Hart" w:date="2016-09-18T22:12:00Z"/>
          <w:rFonts w:asciiTheme="majorHAnsi" w:eastAsiaTheme="majorEastAsia" w:hAnsiTheme="majorHAnsi" w:cstheme="majorBidi"/>
          <w:color w:val="2E74B5" w:themeColor="accent1" w:themeShade="BF"/>
          <w:sz w:val="26"/>
          <w:szCs w:val="26"/>
        </w:rPr>
      </w:pPr>
      <w:ins w:id="1580" w:author="Michele Hart" w:date="2016-09-18T22:12:00Z">
        <w:r>
          <w:t>Report example with color best practices applied (white background)</w:t>
        </w:r>
      </w:ins>
    </w:p>
    <w:p w14:paraId="160B016B" w14:textId="15DC2873" w:rsidR="00D14E69" w:rsidRDefault="00D14E69">
      <w:pPr>
        <w:rPr>
          <w:ins w:id="1581" w:author="Michele Hart" w:date="2016-09-02T22:51:00Z"/>
          <w:rFonts w:asciiTheme="majorHAnsi" w:eastAsiaTheme="majorEastAsia" w:hAnsiTheme="majorHAnsi" w:cstheme="majorBidi"/>
          <w:color w:val="2E74B5" w:themeColor="accent1" w:themeShade="BF"/>
          <w:sz w:val="26"/>
          <w:szCs w:val="26"/>
        </w:rPr>
      </w:pPr>
      <w:ins w:id="1582" w:author="Michele Hart" w:date="2016-09-02T22:51:00Z">
        <w:r>
          <w:br w:type="page"/>
        </w:r>
      </w:ins>
    </w:p>
    <w:p w14:paraId="486C2326" w14:textId="57557B10" w:rsidR="00EA34C0" w:rsidRDefault="006955ED" w:rsidP="00EA34C0">
      <w:pPr>
        <w:pStyle w:val="Heading2"/>
        <w:rPr>
          <w:ins w:id="1583" w:author="Michele Hart" w:date="2016-09-03T14:09:00Z"/>
        </w:rPr>
      </w:pPr>
      <w:bookmarkStart w:id="1584" w:name="_Toc463088170"/>
      <w:ins w:id="1585" w:author="Michele Hart" w:date="2016-09-03T14:09:00Z">
        <w:r w:rsidRPr="003F2FD1">
          <w:lastRenderedPageBreak/>
          <w:t>Aesthetics</w:t>
        </w:r>
        <w:bookmarkEnd w:id="1584"/>
      </w:ins>
    </w:p>
    <w:p w14:paraId="055EFD7E" w14:textId="5039CEE5" w:rsidR="006955ED" w:rsidRPr="00A074B3" w:rsidRDefault="006955ED">
      <w:pPr>
        <w:rPr>
          <w:ins w:id="1586" w:author="Michele Hart" w:date="2016-09-03T14:09:00Z"/>
        </w:rPr>
        <w:pPrChange w:id="1587" w:author="Michele Hart" w:date="2016-09-03T14:09:00Z">
          <w:pPr>
            <w:pStyle w:val="Heading2"/>
          </w:pPr>
        </w:pPrChange>
      </w:pPr>
      <w:ins w:id="1588" w:author="Michele Hart" w:date="2016-09-03T14:09:00Z">
        <w:r w:rsidRPr="00A074B3">
          <w:t>Much of what we would consider aesthetics has already been discus</w:t>
        </w:r>
        <w:r w:rsidR="003F2FD1" w:rsidRPr="005B733E">
          <w:t>sed above</w:t>
        </w:r>
      </w:ins>
      <w:ins w:id="1589" w:author="Michele Hart" w:date="2016-09-14T02:12:00Z">
        <w:r w:rsidR="003F2FD1">
          <w:t>; t</w:t>
        </w:r>
      </w:ins>
      <w:ins w:id="1590" w:author="Michele Hart" w:date="2016-09-03T14:09:00Z">
        <w:r w:rsidRPr="00A074B3">
          <w:t xml:space="preserve">hings like alignment, color, font choices, clutter.  But there are a few more best practices </w:t>
        </w:r>
      </w:ins>
      <w:ins w:id="1591" w:author="Michele Hart" w:date="2016-11-22T23:29:00Z">
        <w:r w:rsidR="00AF6ACA">
          <w:t xml:space="preserve">for report design </w:t>
        </w:r>
      </w:ins>
      <w:ins w:id="1592" w:author="Michele Hart" w:date="2016-09-03T14:09:00Z">
        <w:r w:rsidRPr="00A074B3">
          <w:t xml:space="preserve">worth discussing and these deal with the overall appearance </w:t>
        </w:r>
        <w:r w:rsidRPr="005B733E">
          <w:t>of the report.</w:t>
        </w:r>
      </w:ins>
      <w:ins w:id="1593" w:author="Michele Hart" w:date="2016-09-03T14:37:00Z">
        <w:r w:rsidR="00E300D3">
          <w:t xml:space="preserve"> </w:t>
        </w:r>
      </w:ins>
      <w:ins w:id="1594" w:author="Michele Hart" w:date="2016-09-14T02:13:00Z">
        <w:r w:rsidR="003F2FD1">
          <w:t xml:space="preserve"> </w:t>
        </w:r>
      </w:ins>
    </w:p>
    <w:p w14:paraId="54B7527B" w14:textId="325BEB50" w:rsidR="00900EAF" w:rsidRPr="00E300D3" w:rsidRDefault="00900EAF" w:rsidP="00900EAF">
      <w:pPr>
        <w:rPr>
          <w:ins w:id="1595" w:author="Michele Hart" w:date="2016-09-03T14:32:00Z"/>
          <w:rPrChange w:id="1596" w:author="Michele Hart" w:date="2016-09-03T14:39:00Z">
            <w:rPr>
              <w:ins w:id="1597" w:author="Michele Hart" w:date="2016-09-03T14:32:00Z"/>
              <w:sz w:val="24"/>
            </w:rPr>
          </w:rPrChange>
        </w:rPr>
      </w:pPr>
      <w:ins w:id="1598" w:author="Michele Hart" w:date="2016-09-03T14:30:00Z">
        <w:r>
          <w:t xml:space="preserve">Remember that </w:t>
        </w:r>
      </w:ins>
      <w:ins w:id="1599" w:author="Michele Hart" w:date="2016-09-03T14:31:00Z">
        <w:r>
          <w:t xml:space="preserve">the function of your report is to meet a </w:t>
        </w:r>
      </w:ins>
      <w:ins w:id="1600" w:author="Michele Hart" w:date="2016-09-03T14:30:00Z">
        <w:r>
          <w:t>business need</w:t>
        </w:r>
      </w:ins>
      <w:ins w:id="1601" w:author="Michele Hart" w:date="2016-09-03T14:31:00Z">
        <w:r>
          <w:t>; not to be pretty.  But some level of beauty is required</w:t>
        </w:r>
      </w:ins>
      <w:ins w:id="1602" w:author="Michele Hart" w:date="2016-09-03T14:32:00Z">
        <w:r>
          <w:t xml:space="preserve">, especially when it comes to first impressions. </w:t>
        </w:r>
      </w:ins>
      <w:ins w:id="1603" w:author="Michele Hart" w:date="2016-09-03T14:34:00Z">
        <w:r>
          <w:rPr>
            <w:lang w:val="en"/>
          </w:rPr>
          <w:t xml:space="preserve">Nashville consultant Tony </w:t>
        </w:r>
      </w:ins>
      <w:ins w:id="1604" w:author="Michele Hart" w:date="2016-09-03T14:32:00Z">
        <w:r w:rsidRPr="00A83C4C">
          <w:rPr>
            <w:lang w:val="en"/>
          </w:rPr>
          <w:t xml:space="preserve">Bodoh </w:t>
        </w:r>
      </w:ins>
      <w:ins w:id="1605" w:author="Michele Hart" w:date="2016-09-03T14:38:00Z">
        <w:r w:rsidR="00E300D3">
          <w:rPr>
            <w:lang w:val="en"/>
          </w:rPr>
          <w:t>explains</w:t>
        </w:r>
      </w:ins>
      <w:ins w:id="1606" w:author="Michele Hart" w:date="2016-09-03T14:36:00Z">
        <w:r w:rsidR="00E300D3">
          <w:rPr>
            <w:lang w:val="en"/>
          </w:rPr>
          <w:t xml:space="preserve"> </w:t>
        </w:r>
        <w:r w:rsidR="00E300D3" w:rsidRPr="00A83C4C">
          <w:rPr>
            <w:lang w:val="en"/>
          </w:rPr>
          <w:t>"Emotion fires a half-second before lo</w:t>
        </w:r>
        <w:r w:rsidR="00E300D3">
          <w:rPr>
            <w:lang w:val="en"/>
          </w:rPr>
          <w:t>gic can kick in</w:t>
        </w:r>
        <w:r w:rsidR="00E300D3" w:rsidRPr="00A83C4C">
          <w:rPr>
            <w:lang w:val="en"/>
          </w:rPr>
          <w:t>."</w:t>
        </w:r>
        <w:r w:rsidR="00E300D3">
          <w:rPr>
            <w:lang w:val="en"/>
          </w:rPr>
          <w:t xml:space="preserve">  </w:t>
        </w:r>
      </w:ins>
      <w:ins w:id="1607" w:author="Michele Hart" w:date="2016-09-14T02:04:00Z">
        <w:r w:rsidR="00326F2C">
          <w:rPr>
            <w:lang w:val="en"/>
          </w:rPr>
          <w:t>Readers</w:t>
        </w:r>
      </w:ins>
      <w:ins w:id="1608" w:author="Michele Hart" w:date="2016-09-03T14:39:00Z">
        <w:r w:rsidR="00E300D3">
          <w:rPr>
            <w:lang w:val="en"/>
          </w:rPr>
          <w:t xml:space="preserve"> will first react at an emotional level to your report page, before they take more time to dig deeper. If your page looks disorga</w:t>
        </w:r>
      </w:ins>
      <w:ins w:id="1609" w:author="Michele Hart" w:date="2016-09-03T14:40:00Z">
        <w:r w:rsidR="00E300D3">
          <w:rPr>
            <w:lang w:val="en"/>
          </w:rPr>
          <w:t>n</w:t>
        </w:r>
      </w:ins>
      <w:ins w:id="1610" w:author="Michele Hart" w:date="2016-09-03T14:39:00Z">
        <w:r w:rsidR="00E300D3">
          <w:rPr>
            <w:lang w:val="en"/>
          </w:rPr>
          <w:t>ized, confusing,</w:t>
        </w:r>
      </w:ins>
      <w:ins w:id="1611" w:author="Michele Hart" w:date="2016-09-03T14:40:00Z">
        <w:r w:rsidR="00E300D3">
          <w:rPr>
            <w:lang w:val="en"/>
          </w:rPr>
          <w:t xml:space="preserve"> unprofessional…your </w:t>
        </w:r>
      </w:ins>
      <w:ins w:id="1612" w:author="Michele Hart" w:date="2016-09-14T02:04:00Z">
        <w:r w:rsidR="00326F2C">
          <w:rPr>
            <w:lang w:val="en"/>
          </w:rPr>
          <w:t>reader</w:t>
        </w:r>
      </w:ins>
      <w:ins w:id="1613" w:author="Michele Hart" w:date="2016-09-03T14:40:00Z">
        <w:r w:rsidR="00E300D3">
          <w:rPr>
            <w:lang w:val="en"/>
          </w:rPr>
          <w:t xml:space="preserve"> may never discover the powerful story it tells.</w:t>
        </w:r>
      </w:ins>
    </w:p>
    <w:p w14:paraId="69C2CAF2" w14:textId="55E25540" w:rsidR="006955ED" w:rsidRDefault="006955ED">
      <w:pPr>
        <w:rPr>
          <w:ins w:id="1614" w:author="Michele Hart" w:date="2016-09-03T14:16:00Z"/>
        </w:rPr>
        <w:pPrChange w:id="1615" w:author="Michele Hart" w:date="2016-09-03T14:09:00Z">
          <w:pPr>
            <w:pStyle w:val="Heading2"/>
          </w:pPr>
        </w:pPrChange>
      </w:pPr>
      <w:ins w:id="1616" w:author="Michele Hart" w:date="2016-09-03T14:14:00Z">
        <w:r>
          <w:t>TDI blogger</w:t>
        </w:r>
      </w:ins>
      <w:ins w:id="1617" w:author="Michele Hart" w:date="2016-09-03T14:15:00Z">
        <w:r w:rsidR="00F07923">
          <w:t xml:space="preserve"> and TechTarget industry analyst</w:t>
        </w:r>
      </w:ins>
      <w:ins w:id="1618" w:author="Michele Hart" w:date="2016-09-03T14:14:00Z">
        <w:r>
          <w:t xml:space="preserve"> Wayne Eckerson</w:t>
        </w:r>
      </w:ins>
      <w:ins w:id="1619" w:author="Michele Hart" w:date="2016-09-03T14:11:00Z">
        <w:r>
          <w:t xml:space="preserve"> </w:t>
        </w:r>
      </w:ins>
      <w:ins w:id="1620" w:author="Michele Hart" w:date="2016-09-03T14:41:00Z">
        <w:r w:rsidR="00E300D3">
          <w:t>has a great analogy</w:t>
        </w:r>
      </w:ins>
      <w:ins w:id="1621" w:author="Michele Hart" w:date="2016-09-03T14:11:00Z">
        <w:r>
          <w:t xml:space="preserve">.  Designing a report is like decorating a room.  Over time you purchase a vase, a sofa, end table, </w:t>
        </w:r>
      </w:ins>
      <w:ins w:id="1622" w:author="Michele Hart" w:date="2016-09-03T14:12:00Z">
        <w:r>
          <w:t>a painting.  Separately you like all of these elements. But although each individual selection makes sense, collectively the objects clash or compete for attention.</w:t>
        </w:r>
      </w:ins>
      <w:ins w:id="1623" w:author="Michele Hart" w:date="2016-09-03T14:11:00Z">
        <w:r>
          <w:t xml:space="preserve"> </w:t>
        </w:r>
      </w:ins>
    </w:p>
    <w:p w14:paraId="6BEF8504" w14:textId="245ADBA1" w:rsidR="00F07923" w:rsidRPr="00A074B3" w:rsidRDefault="00F07923">
      <w:pPr>
        <w:rPr>
          <w:ins w:id="1624" w:author="Michele Hart" w:date="2016-09-02T22:50:00Z"/>
        </w:rPr>
        <w:pPrChange w:id="1625" w:author="Michele Hart" w:date="2016-09-03T14:09:00Z">
          <w:pPr>
            <w:pStyle w:val="Heading2"/>
          </w:pPr>
        </w:pPrChange>
      </w:pPr>
      <w:ins w:id="1626" w:author="Michele Hart" w:date="2016-09-03T14:16:00Z">
        <w:r>
          <w:t>Concentrate on:</w:t>
        </w:r>
      </w:ins>
    </w:p>
    <w:p w14:paraId="778D360D" w14:textId="7EB313D0" w:rsidR="00EA34C0" w:rsidRDefault="00F07923" w:rsidP="00EA34C0">
      <w:pPr>
        <w:pStyle w:val="ListParagraph"/>
        <w:numPr>
          <w:ilvl w:val="0"/>
          <w:numId w:val="5"/>
        </w:numPr>
        <w:rPr>
          <w:ins w:id="1627" w:author="Michele Hart" w:date="2016-09-02T22:50:00Z"/>
          <w:sz w:val="24"/>
        </w:rPr>
      </w:pPr>
      <w:ins w:id="1628" w:author="Michele Hart" w:date="2016-09-03T14:16:00Z">
        <w:r>
          <w:rPr>
            <w:sz w:val="24"/>
          </w:rPr>
          <w:t>Creating a</w:t>
        </w:r>
      </w:ins>
      <w:ins w:id="1629" w:author="Michele Hart" w:date="2016-09-02T22:50:00Z">
        <w:r w:rsidR="00EA34C0">
          <w:rPr>
            <w:sz w:val="24"/>
          </w:rPr>
          <w:t xml:space="preserve"> common theme or look</w:t>
        </w:r>
      </w:ins>
      <w:ins w:id="1630" w:author="Michele Hart" w:date="2016-09-03T14:16:00Z">
        <w:r>
          <w:rPr>
            <w:sz w:val="24"/>
          </w:rPr>
          <w:t xml:space="preserve"> for your report, and apply it to all pages of the report</w:t>
        </w:r>
      </w:ins>
    </w:p>
    <w:p w14:paraId="7F5F9B56" w14:textId="58FAE118" w:rsidR="00EA34C0" w:rsidRDefault="00F07923" w:rsidP="00EA34C0">
      <w:pPr>
        <w:pStyle w:val="ListParagraph"/>
        <w:numPr>
          <w:ilvl w:val="0"/>
          <w:numId w:val="5"/>
        </w:numPr>
        <w:rPr>
          <w:ins w:id="1631" w:author="Michele Hart" w:date="2016-09-03T14:42:00Z"/>
          <w:sz w:val="24"/>
        </w:rPr>
      </w:pPr>
      <w:ins w:id="1632" w:author="Michele Hart" w:date="2016-09-03T14:16:00Z">
        <w:r>
          <w:rPr>
            <w:sz w:val="24"/>
          </w:rPr>
          <w:t>Using standalone images and other graphic</w:t>
        </w:r>
      </w:ins>
      <w:ins w:id="1633" w:author="Michele Hart" w:date="2016-09-14T02:14:00Z">
        <w:r w:rsidR="003F2FD1">
          <w:rPr>
            <w:sz w:val="24"/>
          </w:rPr>
          <w:t>s</w:t>
        </w:r>
      </w:ins>
      <w:ins w:id="1634" w:author="Michele Hart" w:date="2016-09-03T14:16:00Z">
        <w:r>
          <w:rPr>
            <w:sz w:val="24"/>
          </w:rPr>
          <w:t xml:space="preserve"> to support and not detract from the real story</w:t>
        </w:r>
      </w:ins>
    </w:p>
    <w:p w14:paraId="3CE86632" w14:textId="774C6AB0" w:rsidR="00E300D3" w:rsidRPr="000A71B8" w:rsidRDefault="00E300D3" w:rsidP="00EA34C0">
      <w:pPr>
        <w:pStyle w:val="ListParagraph"/>
        <w:numPr>
          <w:ilvl w:val="0"/>
          <w:numId w:val="5"/>
        </w:numPr>
        <w:rPr>
          <w:ins w:id="1635" w:author="Michele Hart" w:date="2016-09-02T22:50:00Z"/>
          <w:sz w:val="24"/>
        </w:rPr>
      </w:pPr>
      <w:ins w:id="1636" w:author="Michele Hart" w:date="2016-09-03T14:42:00Z">
        <w:r>
          <w:rPr>
            <w:sz w:val="24"/>
          </w:rPr>
          <w:t>And apply</w:t>
        </w:r>
      </w:ins>
      <w:ins w:id="1637" w:author="Michele Hart" w:date="2016-11-22T23:30:00Z">
        <w:r w:rsidR="00AF6ACA">
          <w:rPr>
            <w:sz w:val="24"/>
          </w:rPr>
          <w:t>ing</w:t>
        </w:r>
      </w:ins>
      <w:ins w:id="1638" w:author="Michele Hart" w:date="2016-09-03T14:42:00Z">
        <w:r>
          <w:rPr>
            <w:sz w:val="24"/>
          </w:rPr>
          <w:t xml:space="preserve"> all the best practices we discussed up to this point in the article </w:t>
        </w:r>
        <w:r w:rsidRPr="00E300D3">
          <w:rPr>
            <w:sz w:val="24"/>
          </w:rPr>
          <w:sym w:font="Wingdings" w:char="F04A"/>
        </w:r>
      </w:ins>
    </w:p>
    <w:p w14:paraId="6B6200D6" w14:textId="036527F1" w:rsidR="00EA34C0" w:rsidRPr="003F2FD1" w:rsidRDefault="00900EAF">
      <w:pPr>
        <w:rPr>
          <w:ins w:id="1639" w:author="Michele Hart" w:date="2016-09-02T22:53:00Z"/>
          <w:sz w:val="24"/>
          <w:rPrChange w:id="1640" w:author="Michele Hart" w:date="2016-09-14T02:14:00Z">
            <w:rPr>
              <w:ins w:id="1641" w:author="Michele Hart" w:date="2016-09-02T22:53:00Z"/>
            </w:rPr>
          </w:rPrChange>
        </w:rPr>
      </w:pPr>
      <w:ins w:id="1642" w:author="Michele Hart" w:date="2016-09-03T14:32:00Z">
        <w:r>
          <w:rPr>
            <w:sz w:val="24"/>
          </w:rPr>
          <w:t xml:space="preserve"> </w:t>
        </w:r>
      </w:ins>
    </w:p>
    <w:p w14:paraId="4CC42512" w14:textId="77777777" w:rsidR="00384545" w:rsidRDefault="00384545">
      <w:pPr>
        <w:rPr>
          <w:ins w:id="1643" w:author="Michele Hart" w:date="2016-09-18T23:39:00Z"/>
          <w:rFonts w:asciiTheme="majorHAnsi" w:eastAsiaTheme="majorEastAsia" w:hAnsiTheme="majorHAnsi" w:cstheme="majorBidi"/>
          <w:color w:val="2E74B5" w:themeColor="accent1" w:themeShade="BF"/>
          <w:sz w:val="32"/>
          <w:szCs w:val="32"/>
        </w:rPr>
      </w:pPr>
      <w:ins w:id="1644" w:author="Michele Hart" w:date="2016-09-18T23:39:00Z">
        <w:r>
          <w:br w:type="page"/>
        </w:r>
      </w:ins>
    </w:p>
    <w:p w14:paraId="014007CF" w14:textId="50D9C0BE" w:rsidR="0081100C" w:rsidRPr="003F2FD1" w:rsidDel="00112BFE" w:rsidRDefault="0081100C" w:rsidP="0081100C">
      <w:pPr>
        <w:pStyle w:val="Heading2"/>
        <w:rPr>
          <w:moveTo w:id="1645" w:author="Michele Hart" w:date="2016-09-03T14:45:00Z"/>
          <w:moveFrom w:id="1646" w:author="Michele Hart" w:date="2016-09-03T14:45:00Z"/>
        </w:rPr>
      </w:pPr>
      <w:moveFromRangeStart w:id="1647" w:author="Michele Hart" w:date="2016-09-03T14:45:00Z" w:name="move460677280"/>
      <w:moveToRangeStart w:id="1648" w:author="Michele Hart" w:date="2016-09-02T22:53:00Z" w:name="move460620125"/>
      <w:moveFrom w:id="1649" w:author="Michele Hart" w:date="2016-09-03T14:45:00Z">
        <w:r w:rsidRPr="003F2FD1" w:rsidDel="00112BFE">
          <w:lastRenderedPageBreak/>
          <w:t>Choice of Colors</w:t>
        </w:r>
      </w:moveFrom>
    </w:p>
    <w:p w14:paraId="107842B4" w14:textId="16B89268" w:rsidR="0081100C" w:rsidRPr="003F2FD1" w:rsidDel="00112BFE" w:rsidRDefault="0081100C" w:rsidP="0081100C">
      <w:pPr>
        <w:rPr>
          <w:moveTo w:id="1650" w:author="Michele Hart" w:date="2016-09-03T14:45:00Z"/>
          <w:moveFrom w:id="1651" w:author="Michele Hart" w:date="2016-09-03T14:45:00Z"/>
        </w:rPr>
      </w:pPr>
      <w:moveFrom w:id="1652" w:author="Michele Hart" w:date="2016-09-03T14:45:00Z">
        <w:r w:rsidRPr="003F2FD1" w:rsidDel="00112BFE">
          <w:t>After varying the length, position size of a datapoint, changing its color is the most common way to distinguish differences in the data. Colors are also a very powerful way of storytelling with data – they help datapoints of interest stand out from others. However there are many cautions and pitfalls in using colors as well.</w:t>
        </w:r>
      </w:moveFrom>
    </w:p>
    <w:p w14:paraId="70A3B733" w14:textId="41D5628B" w:rsidR="0081100C" w:rsidRPr="003F2FD1" w:rsidDel="00112BFE" w:rsidRDefault="0081100C" w:rsidP="0081100C">
      <w:pPr>
        <w:pStyle w:val="Heading2"/>
        <w:rPr>
          <w:moveTo w:id="1653" w:author="Michele Hart" w:date="2016-09-03T14:45:00Z"/>
          <w:moveFrom w:id="1654" w:author="Michele Hart" w:date="2016-09-03T14:45:00Z"/>
        </w:rPr>
      </w:pPr>
      <w:moveFrom w:id="1655" w:author="Michele Hart" w:date="2016-09-03T14:45:00Z">
        <w:r w:rsidRPr="003F2FD1" w:rsidDel="00112BFE">
          <w:t xml:space="preserve">Use colors to highlight interesting data </w:t>
        </w:r>
      </w:moveFrom>
    </w:p>
    <w:p w14:paraId="53B813A1" w14:textId="5B20E933" w:rsidR="0081100C" w:rsidRPr="003F2FD1" w:rsidDel="00112BFE" w:rsidRDefault="0081100C" w:rsidP="0081100C">
      <w:pPr>
        <w:rPr>
          <w:moveTo w:id="1656" w:author="Michele Hart" w:date="2016-09-03T14:45:00Z"/>
          <w:moveFrom w:id="1657" w:author="Michele Hart" w:date="2016-09-03T14:45:00Z"/>
        </w:rPr>
      </w:pPr>
      <w:moveFrom w:id="1658" w:author="Michele Hart" w:date="2016-09-03T14:45:00Z">
        <w:r w:rsidRPr="003F2FD1" w:rsidDel="00112BFE">
          <w:t>The simplest way to use colors is changing a particular data point’s color to highlight it. Calling out a column in chart that is of particular interest:</w:t>
        </w:r>
      </w:moveFrom>
    </w:p>
    <w:p w14:paraId="57D5DF87" w14:textId="2D6CEFB1" w:rsidR="0081100C" w:rsidRPr="003F2FD1" w:rsidDel="00112BFE" w:rsidRDefault="0081100C" w:rsidP="0081100C">
      <w:pPr>
        <w:rPr>
          <w:moveTo w:id="1659" w:author="Michele Hart" w:date="2016-09-03T14:45:00Z"/>
          <w:moveFrom w:id="1660" w:author="Michele Hart" w:date="2016-09-03T14:45:00Z"/>
        </w:rPr>
      </w:pPr>
      <w:moveFrom w:id="1661" w:author="Michele Hart" w:date="2016-09-03T14:45:00Z">
        <w:r w:rsidRPr="00A074B3" w:rsidDel="00112BFE">
          <w:rPr>
            <w:noProof/>
          </w:rPr>
          <w:drawing>
            <wp:inline distT="0" distB="0" distL="0" distR="0" wp14:anchorId="57CDF21F" wp14:editId="12CE6C2D">
              <wp:extent cx="5895975" cy="23050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5975" cy="2305050"/>
                      </a:xfrm>
                      <a:prstGeom prst="rect">
                        <a:avLst/>
                      </a:prstGeom>
                    </pic:spPr>
                  </pic:pic>
                </a:graphicData>
              </a:graphic>
            </wp:inline>
          </w:drawing>
        </w:r>
      </w:moveFrom>
    </w:p>
    <w:p w14:paraId="42ED284B" w14:textId="686BAE7F" w:rsidR="0081100C" w:rsidRPr="003F2FD1" w:rsidDel="00112BFE" w:rsidRDefault="0081100C" w:rsidP="0081100C">
      <w:pPr>
        <w:rPr>
          <w:moveTo w:id="1662" w:author="Michele Hart" w:date="2016-09-03T14:45:00Z"/>
          <w:moveFrom w:id="1663" w:author="Michele Hart" w:date="2016-09-03T14:45:00Z"/>
        </w:rPr>
      </w:pPr>
      <w:moveFrom w:id="1664" w:author="Michele Hart" w:date="2016-09-03T14:45:00Z">
        <w:r w:rsidRPr="003F2FD1" w:rsidDel="00112BFE">
          <w:t>You can change the colors use from the ‘Data colors’ tab in the formatting pane:</w:t>
        </w:r>
      </w:moveFrom>
    </w:p>
    <w:p w14:paraId="1F2F8E74" w14:textId="001A58E4" w:rsidR="0081100C" w:rsidRPr="003F2FD1" w:rsidDel="00112BFE" w:rsidRDefault="0081100C" w:rsidP="0081100C">
      <w:pPr>
        <w:rPr>
          <w:moveTo w:id="1665" w:author="Michele Hart" w:date="2016-09-03T14:45:00Z"/>
          <w:moveFrom w:id="1666" w:author="Michele Hart" w:date="2016-09-03T14:45:00Z"/>
        </w:rPr>
      </w:pPr>
      <w:moveFrom w:id="1667" w:author="Michele Hart" w:date="2016-09-03T14:45:00Z">
        <w:r w:rsidRPr="00A074B3" w:rsidDel="00112BFE">
          <w:rPr>
            <w:noProof/>
          </w:rPr>
          <w:drawing>
            <wp:inline distT="0" distB="0" distL="0" distR="0" wp14:anchorId="1418B6D1" wp14:editId="132A39CF">
              <wp:extent cx="1695450" cy="25622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5450" cy="2562225"/>
                      </a:xfrm>
                      <a:prstGeom prst="rect">
                        <a:avLst/>
                      </a:prstGeom>
                    </pic:spPr>
                  </pic:pic>
                </a:graphicData>
              </a:graphic>
            </wp:inline>
          </w:drawing>
        </w:r>
      </w:moveFrom>
    </w:p>
    <w:p w14:paraId="7E78BD5F" w14:textId="29D894D4" w:rsidR="0081100C" w:rsidRPr="003F2FD1" w:rsidDel="00112BFE" w:rsidRDefault="0081100C" w:rsidP="0081100C">
      <w:pPr>
        <w:rPr>
          <w:moveTo w:id="1668" w:author="Michele Hart" w:date="2016-09-03T14:45:00Z"/>
          <w:moveFrom w:id="1669" w:author="Michele Hart" w:date="2016-09-03T14:45:00Z"/>
        </w:rPr>
      </w:pPr>
      <w:moveFrom w:id="1670" w:author="Michele Hart" w:date="2016-09-03T14:45:00Z">
        <w:r w:rsidRPr="003F2FD1" w:rsidDel="00112BFE">
          <w:t>You can also highlight outliers or a section of a line with Power BI by using a second series:</w:t>
        </w:r>
      </w:moveFrom>
    </w:p>
    <w:p w14:paraId="7905DF6B" w14:textId="451EC921" w:rsidR="0081100C" w:rsidRPr="003F2FD1" w:rsidDel="00112BFE" w:rsidRDefault="0081100C" w:rsidP="0081100C">
      <w:pPr>
        <w:rPr>
          <w:moveTo w:id="1671" w:author="Michele Hart" w:date="2016-09-03T14:45:00Z"/>
          <w:moveFrom w:id="1672" w:author="Michele Hart" w:date="2016-09-03T14:45:00Z"/>
        </w:rPr>
      </w:pPr>
      <w:moveFrom w:id="1673" w:author="Michele Hart" w:date="2016-09-03T14:45:00Z">
        <w:r w:rsidRPr="00A074B3" w:rsidDel="00112BFE">
          <w:rPr>
            <w:noProof/>
          </w:rPr>
          <w:drawing>
            <wp:inline distT="0" distB="0" distL="0" distR="0" wp14:anchorId="55F8716C" wp14:editId="3724110E">
              <wp:extent cx="5943600" cy="18884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8490"/>
                      </a:xfrm>
                      <a:prstGeom prst="rect">
                        <a:avLst/>
                      </a:prstGeom>
                    </pic:spPr>
                  </pic:pic>
                </a:graphicData>
              </a:graphic>
            </wp:inline>
          </w:drawing>
        </w:r>
      </w:moveFrom>
    </w:p>
    <w:p w14:paraId="7158FA17" w14:textId="735E3F41" w:rsidR="0081100C" w:rsidRPr="003F2FD1" w:rsidDel="00112BFE" w:rsidRDefault="0081100C" w:rsidP="0081100C">
      <w:pPr>
        <w:rPr>
          <w:moveTo w:id="1674" w:author="Michele Hart" w:date="2016-09-03T14:45:00Z"/>
          <w:moveFrom w:id="1675" w:author="Michele Hart" w:date="2016-09-03T14:45:00Z"/>
        </w:rPr>
      </w:pPr>
      <w:moveFrom w:id="1676" w:author="Michele Hart" w:date="2016-09-03T14:45:00Z">
        <w:r w:rsidRPr="003F2FD1" w:rsidDel="00112BFE">
          <w:t>Here, values in the ‘Outliers’ series only exist where the value drops below the target. This was done by creating a DAX calculated column using this formula:</w:t>
        </w:r>
      </w:moveFrom>
    </w:p>
    <w:p w14:paraId="7D7F25AF" w14:textId="01ADA311" w:rsidR="0081100C" w:rsidRPr="003F2FD1" w:rsidDel="00112BFE" w:rsidRDefault="0081100C" w:rsidP="0081100C">
      <w:pPr>
        <w:rPr>
          <w:moveTo w:id="1677" w:author="Michele Hart" w:date="2016-09-03T14:45:00Z"/>
          <w:moveFrom w:id="1678" w:author="Michele Hart" w:date="2016-09-03T14:45:00Z"/>
          <w:rFonts w:ascii="Consolas" w:hAnsi="Consolas"/>
        </w:rPr>
      </w:pPr>
      <w:moveFrom w:id="1679" w:author="Michele Hart" w:date="2016-09-03T14:45:00Z">
        <w:r w:rsidRPr="003F2FD1" w:rsidDel="00112BFE">
          <w:rPr>
            <w:rFonts w:ascii="Consolas" w:hAnsi="Consolas"/>
          </w:rPr>
          <w:t>Outliers = if(SLA[Value]&lt;[Target SLA], SLA[Value], BLANK())</w:t>
        </w:r>
      </w:moveFrom>
    </w:p>
    <w:p w14:paraId="11D5A8FB" w14:textId="7D557FCA" w:rsidR="0081100C" w:rsidRPr="003F2FD1" w:rsidDel="00112BFE" w:rsidRDefault="0081100C" w:rsidP="0081100C">
      <w:pPr>
        <w:pStyle w:val="Heading2"/>
        <w:rPr>
          <w:moveTo w:id="1680" w:author="Michele Hart" w:date="2016-09-03T14:45:00Z"/>
          <w:moveFrom w:id="1681" w:author="Michele Hart" w:date="2016-09-03T14:45:00Z"/>
        </w:rPr>
      </w:pPr>
    </w:p>
    <w:p w14:paraId="4CC06925" w14:textId="54146690" w:rsidR="0081100C" w:rsidRPr="003F2FD1" w:rsidDel="00112BFE" w:rsidRDefault="0081100C" w:rsidP="0081100C">
      <w:pPr>
        <w:pStyle w:val="Heading2"/>
        <w:rPr>
          <w:moveTo w:id="1682" w:author="Michele Hart" w:date="2016-09-03T14:45:00Z"/>
          <w:moveFrom w:id="1683" w:author="Michele Hart" w:date="2016-09-03T14:45:00Z"/>
        </w:rPr>
      </w:pPr>
      <w:moveFrom w:id="1684" w:author="Michele Hart" w:date="2016-09-03T14:45:00Z">
        <w:r w:rsidRPr="003F2FD1" w:rsidDel="00112BFE">
          <w:t>Colors for categorical values</w:t>
        </w:r>
      </w:moveFrom>
    </w:p>
    <w:p w14:paraId="0C8E809E" w14:textId="749159E8" w:rsidR="0081100C" w:rsidRPr="003F2FD1" w:rsidDel="00112BFE" w:rsidRDefault="0081100C" w:rsidP="0081100C">
      <w:pPr>
        <w:rPr>
          <w:moveTo w:id="1685" w:author="Michele Hart" w:date="2016-09-03T14:45:00Z"/>
          <w:moveFrom w:id="1686" w:author="Michele Hart" w:date="2016-09-03T14:45:00Z"/>
        </w:rPr>
      </w:pPr>
      <w:moveFrom w:id="1687" w:author="Michele Hart" w:date="2016-09-03T14:45:00Z">
        <w:r w:rsidRPr="003F2FD1" w:rsidDel="00112BFE">
          <w:t>Charts with a series/legend are typically used with a categorical value in the legend. For example:</w:t>
        </w:r>
      </w:moveFrom>
    </w:p>
    <w:p w14:paraId="51E8EE83" w14:textId="4A54EA9C" w:rsidR="0081100C" w:rsidRPr="003F2FD1" w:rsidDel="00112BFE" w:rsidRDefault="0081100C" w:rsidP="0081100C">
      <w:pPr>
        <w:rPr>
          <w:moveTo w:id="1688" w:author="Michele Hart" w:date="2016-09-03T14:45:00Z"/>
          <w:moveFrom w:id="1689" w:author="Michele Hart" w:date="2016-09-03T14:45:00Z"/>
        </w:rPr>
      </w:pPr>
      <w:moveFrom w:id="1690" w:author="Michele Hart" w:date="2016-09-03T14:45:00Z">
        <w:r w:rsidRPr="00A074B3" w:rsidDel="00112BFE">
          <w:rPr>
            <w:noProof/>
          </w:rPr>
          <w:drawing>
            <wp:inline distT="0" distB="0" distL="0" distR="0" wp14:anchorId="7DAF113C" wp14:editId="4035321E">
              <wp:extent cx="5276850" cy="21526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2152650"/>
                      </a:xfrm>
                      <a:prstGeom prst="rect">
                        <a:avLst/>
                      </a:prstGeom>
                    </pic:spPr>
                  </pic:pic>
                </a:graphicData>
              </a:graphic>
            </wp:inline>
          </w:drawing>
        </w:r>
      </w:moveFrom>
    </w:p>
    <w:p w14:paraId="7012EB82" w14:textId="0375965B" w:rsidR="0081100C" w:rsidRPr="003F2FD1" w:rsidDel="00112BFE" w:rsidRDefault="0081100C" w:rsidP="0081100C">
      <w:pPr>
        <w:rPr>
          <w:moveTo w:id="1691" w:author="Michele Hart" w:date="2016-09-03T14:45:00Z"/>
          <w:moveFrom w:id="1692" w:author="Michele Hart" w:date="2016-09-03T14:45:00Z"/>
        </w:rPr>
      </w:pPr>
      <w:moveFrom w:id="1693" w:author="Michele Hart" w:date="2016-09-03T14:45:00Z">
        <w:r w:rsidRPr="003F2FD1" w:rsidDel="00112BFE">
          <w:t>The colors Power BI uses by default were chosen to provide a good color separation between categorical values so they are easy to distinguish. Sometimes people change these colors to match their corporate scheme etc. but it can lead to problems:</w:t>
        </w:r>
      </w:moveFrom>
    </w:p>
    <w:p w14:paraId="20E1C4DA" w14:textId="4EC94EF5" w:rsidR="0081100C" w:rsidRPr="003F2FD1" w:rsidDel="00112BFE" w:rsidRDefault="0081100C" w:rsidP="0081100C">
      <w:pPr>
        <w:rPr>
          <w:moveTo w:id="1694" w:author="Michele Hart" w:date="2016-09-03T14:45:00Z"/>
          <w:moveFrom w:id="1695" w:author="Michele Hart" w:date="2016-09-03T14:45:00Z"/>
        </w:rPr>
      </w:pPr>
      <w:moveFrom w:id="1696" w:author="Michele Hart" w:date="2016-09-03T14:45:00Z">
        <w:r w:rsidRPr="00A074B3" w:rsidDel="00112BFE">
          <w:rPr>
            <w:noProof/>
          </w:rPr>
          <w:drawing>
            <wp:inline distT="0" distB="0" distL="0" distR="0" wp14:anchorId="53D08489" wp14:editId="01795B3B">
              <wp:extent cx="5200650" cy="22574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650" cy="2257425"/>
                      </a:xfrm>
                      <a:prstGeom prst="rect">
                        <a:avLst/>
                      </a:prstGeom>
                    </pic:spPr>
                  </pic:pic>
                </a:graphicData>
              </a:graphic>
            </wp:inline>
          </w:drawing>
        </w:r>
      </w:moveFrom>
    </w:p>
    <w:p w14:paraId="1049A4F5" w14:textId="49AC8B08" w:rsidR="0081100C" w:rsidRPr="003F2FD1" w:rsidDel="00112BFE" w:rsidRDefault="0081100C" w:rsidP="0081100C">
      <w:pPr>
        <w:rPr>
          <w:moveTo w:id="1697" w:author="Michele Hart" w:date="2016-09-03T14:45:00Z"/>
          <w:moveFrom w:id="1698" w:author="Michele Hart" w:date="2016-09-03T14:45:00Z"/>
        </w:rPr>
      </w:pPr>
      <w:moveFrom w:id="1699" w:author="Michele Hart" w:date="2016-09-03T14:45:00Z">
        <w:r w:rsidRPr="003F2FD1" w:rsidDel="00112BFE">
          <w:t>By sticking to a single hue and varying the intensity of the color, it has introduced a false sense of ordering between the categories. It implies “Audio and Entertainment” is higher or lower on some scale than “Tech Center”. Other than alphabetical, there’s normally no inherent order in this sort of categorical value.</w:t>
        </w:r>
      </w:moveFrom>
    </w:p>
    <w:p w14:paraId="744A0299" w14:textId="7B5E8FF0" w:rsidR="0081100C" w:rsidRPr="003F2FD1" w:rsidDel="00112BFE" w:rsidRDefault="0081100C" w:rsidP="0081100C">
      <w:pPr>
        <w:pStyle w:val="Heading2"/>
        <w:rPr>
          <w:moveTo w:id="1700" w:author="Michele Hart" w:date="2016-09-03T14:45:00Z"/>
          <w:moveFrom w:id="1701" w:author="Michele Hart" w:date="2016-09-03T14:45:00Z"/>
        </w:rPr>
      </w:pPr>
      <w:moveFrom w:id="1702" w:author="Michele Hart" w:date="2016-09-03T14:45:00Z">
        <w:r w:rsidRPr="003F2FD1" w:rsidDel="00112BFE">
          <w:t>Colors for numerical values</w:t>
        </w:r>
      </w:moveFrom>
    </w:p>
    <w:p w14:paraId="56529F3E" w14:textId="7BBC7999" w:rsidR="0081100C" w:rsidRPr="003F2FD1" w:rsidDel="00112BFE" w:rsidRDefault="0081100C" w:rsidP="0081100C">
      <w:pPr>
        <w:rPr>
          <w:moveTo w:id="1703" w:author="Michele Hart" w:date="2016-09-03T14:45:00Z"/>
          <w:moveFrom w:id="1704" w:author="Michele Hart" w:date="2016-09-03T14:45:00Z"/>
        </w:rPr>
      </w:pPr>
      <w:moveFrom w:id="1705" w:author="Michele Hart" w:date="2016-09-03T14:45:00Z">
        <w:r w:rsidRPr="003F2FD1" w:rsidDel="00112BFE">
          <w:t>For fields that do have some inherent order and numerical value, you can also color data points by the value. This can be helpful to show the spread of values across the data, and also allow for two variables to be shown on a single chart. For example this chart makes it clear that although Diesel cars amount for the highest sales, SUVs have the highest margin.</w:t>
        </w:r>
      </w:moveFrom>
    </w:p>
    <w:p w14:paraId="3AB3EA83" w14:textId="5F8DCC93" w:rsidR="0081100C" w:rsidRPr="003F2FD1" w:rsidDel="00112BFE" w:rsidRDefault="0081100C" w:rsidP="0081100C">
      <w:pPr>
        <w:rPr>
          <w:moveTo w:id="1706" w:author="Michele Hart" w:date="2016-09-03T14:45:00Z"/>
          <w:moveFrom w:id="1707" w:author="Michele Hart" w:date="2016-09-03T14:45:00Z"/>
        </w:rPr>
      </w:pPr>
      <w:moveFrom w:id="1708" w:author="Michele Hart" w:date="2016-09-03T14:45:00Z">
        <w:r w:rsidRPr="00A074B3" w:rsidDel="00112BFE">
          <w:rPr>
            <w:noProof/>
          </w:rPr>
          <w:drawing>
            <wp:inline distT="0" distB="0" distL="0" distR="0" wp14:anchorId="27ADA9A5" wp14:editId="4C51F629">
              <wp:extent cx="4476750" cy="2257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2257425"/>
                      </a:xfrm>
                      <a:prstGeom prst="rect">
                        <a:avLst/>
                      </a:prstGeom>
                    </pic:spPr>
                  </pic:pic>
                </a:graphicData>
              </a:graphic>
            </wp:inline>
          </w:drawing>
        </w:r>
      </w:moveFrom>
    </w:p>
    <w:p w14:paraId="23386707" w14:textId="089D1A21" w:rsidR="0081100C" w:rsidRPr="003F2FD1" w:rsidDel="00112BFE" w:rsidRDefault="0081100C" w:rsidP="0081100C">
      <w:pPr>
        <w:rPr>
          <w:moveTo w:id="1709" w:author="Michele Hart" w:date="2016-09-03T14:45:00Z"/>
          <w:moveFrom w:id="1710" w:author="Michele Hart" w:date="2016-09-03T14:45:00Z"/>
        </w:rPr>
      </w:pPr>
      <w:moveFrom w:id="1711" w:author="Michele Hart" w:date="2016-09-03T14:45:00Z">
        <w:r w:rsidRPr="003F2FD1" w:rsidDel="00112BFE">
          <w:t>It can also be used to emphasize variance around a central value. For example coloring positive values green and negative values red. Be aware of cultural differences when assigning colors to positive or negative values; not all cultures use red for bad and green for good!</w:t>
        </w:r>
      </w:moveFrom>
    </w:p>
    <w:p w14:paraId="45D53D4D" w14:textId="34BC1FF7" w:rsidR="0081100C" w:rsidRPr="003F2FD1" w:rsidDel="00112BFE" w:rsidRDefault="0081100C" w:rsidP="0081100C">
      <w:pPr>
        <w:rPr>
          <w:moveTo w:id="1712" w:author="Michele Hart" w:date="2016-09-03T14:45:00Z"/>
          <w:moveFrom w:id="1713" w:author="Michele Hart" w:date="2016-09-03T14:45:00Z"/>
        </w:rPr>
      </w:pPr>
      <w:moveFrom w:id="1714" w:author="Michele Hart" w:date="2016-09-03T14:45:00Z">
        <w:r w:rsidRPr="00A074B3" w:rsidDel="00112BFE">
          <w:rPr>
            <w:noProof/>
          </w:rPr>
          <w:drawing>
            <wp:inline distT="0" distB="0" distL="0" distR="0" wp14:anchorId="7F5D525A" wp14:editId="3A2D4BEB">
              <wp:extent cx="3349256" cy="3000085"/>
              <wp:effectExtent l="19050" t="19050" r="2286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435" b="54467"/>
                      <a:stretch/>
                    </pic:blipFill>
                    <pic:spPr bwMode="auto">
                      <a:xfrm>
                        <a:off x="0" y="0"/>
                        <a:ext cx="3364016" cy="30133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moveFrom>
    </w:p>
    <w:p w14:paraId="209D90EF" w14:textId="379AF504" w:rsidR="0081100C" w:rsidRPr="003F2FD1" w:rsidDel="00112BFE" w:rsidRDefault="0081100C" w:rsidP="0081100C">
      <w:pPr>
        <w:rPr>
          <w:moveTo w:id="1715" w:author="Michele Hart" w:date="2016-09-03T14:45:00Z"/>
          <w:moveFrom w:id="1716" w:author="Michele Hart" w:date="2016-09-03T14:45:00Z"/>
          <w:rFonts w:asciiTheme="majorHAnsi" w:eastAsiaTheme="majorEastAsia" w:hAnsiTheme="majorHAnsi" w:cstheme="majorBidi"/>
          <w:color w:val="2E74B5" w:themeColor="accent1" w:themeShade="BF"/>
          <w:sz w:val="32"/>
          <w:szCs w:val="32"/>
        </w:rPr>
      </w:pPr>
      <w:moveFrom w:id="1717" w:author="Michele Hart" w:date="2016-09-03T14:45:00Z">
        <w:r w:rsidRPr="003F2FD1" w:rsidDel="00112BFE">
          <w:br w:type="page"/>
        </w:r>
      </w:moveFrom>
    </w:p>
    <w:moveToRangeEnd w:id="1648"/>
    <w:p w14:paraId="68FE42F1" w14:textId="4EAA53D6" w:rsidR="0081100C" w:rsidRPr="003F2FD1" w:rsidDel="00112BFE" w:rsidRDefault="0081100C">
      <w:pPr>
        <w:rPr>
          <w:moveFrom w:id="1718" w:author="Michele Hart" w:date="2016-09-03T14:45:00Z"/>
        </w:rPr>
      </w:pPr>
    </w:p>
    <w:p w14:paraId="470D37AF" w14:textId="0304EDD8" w:rsidR="00907EDC" w:rsidRDefault="008D12DC" w:rsidP="00907EDC">
      <w:pPr>
        <w:pStyle w:val="Heading1"/>
        <w:rPr>
          <w:ins w:id="1719" w:author="Michele Hart" w:date="2016-09-02T23:20:00Z"/>
        </w:rPr>
      </w:pPr>
      <w:bookmarkStart w:id="1720" w:name="_Toc463088171"/>
      <w:bookmarkStart w:id="1721" w:name="_Ref467618930"/>
      <w:moveFromRangeEnd w:id="1647"/>
      <w:ins w:id="1722" w:author="Michele Hart" w:date="2016-09-02T23:20:00Z">
        <w:r>
          <w:t>Principles of visual</w:t>
        </w:r>
        <w:r w:rsidR="00907EDC" w:rsidRPr="003F2FD1">
          <w:t xml:space="preserve"> design</w:t>
        </w:r>
        <w:bookmarkEnd w:id="1720"/>
        <w:bookmarkEnd w:id="1721"/>
        <w:r w:rsidR="00907EDC">
          <w:t xml:space="preserve"> </w:t>
        </w:r>
      </w:ins>
    </w:p>
    <w:p w14:paraId="5159104F" w14:textId="389DB548" w:rsidR="00EC412E" w:rsidRDefault="00907EDC">
      <w:pPr>
        <w:rPr>
          <w:ins w:id="1723" w:author="Michele Hart" w:date="2016-09-18T23:43:00Z"/>
        </w:rPr>
      </w:pPr>
      <w:ins w:id="1724" w:author="Michele Hart" w:date="2016-09-02T23:20:00Z">
        <w:r>
          <w:t>We’ve looked at t</w:t>
        </w:r>
        <w:r w:rsidR="00AF6ACA">
          <w:t>he principles of report design</w:t>
        </w:r>
      </w:ins>
      <w:ins w:id="1725" w:author="Michele Hart" w:date="2016-11-22T23:31:00Z">
        <w:r w:rsidR="00AF6ACA">
          <w:t xml:space="preserve">; </w:t>
        </w:r>
      </w:ins>
      <w:bookmarkStart w:id="1726" w:name="_GoBack"/>
      <w:bookmarkEnd w:id="1726"/>
      <w:ins w:id="1727" w:author="Michele Hart" w:date="2016-09-02T23:20:00Z">
        <w:r>
          <w:t>how to organize the report elements in a way that makes the report easy to quickly grasp.  Now we</w:t>
        </w:r>
      </w:ins>
      <w:ins w:id="1728" w:author="Michele Hart" w:date="2016-09-02T23:21:00Z">
        <w:r>
          <w:t>’ll look at des</w:t>
        </w:r>
        <w:r w:rsidR="008D12DC">
          <w:t>ign principles for visual</w:t>
        </w:r>
        <w:r>
          <w:t xml:space="preserve">s </w:t>
        </w:r>
      </w:ins>
      <w:ins w:id="1729" w:author="Michele Hart" w:date="2016-09-03T14:47:00Z">
        <w:r w:rsidR="00B375FC">
          <w:t xml:space="preserve">themselves.  </w:t>
        </w:r>
      </w:ins>
      <w:ins w:id="1730" w:author="Michele Hart" w:date="2016-09-02T23:21:00Z">
        <w:r>
          <w:t>And, in the next section, we’ll dig do</w:t>
        </w:r>
        <w:r w:rsidR="008D12DC">
          <w:t>wn into individual visual</w:t>
        </w:r>
        <w:r>
          <w:t>s and dis</w:t>
        </w:r>
      </w:ins>
      <w:ins w:id="1731" w:author="Michele Hart" w:date="2016-09-02T23:22:00Z">
        <w:r>
          <w:t>cuss best practices for some of the more commonly-used types.</w:t>
        </w:r>
      </w:ins>
    </w:p>
    <w:p w14:paraId="0A72696D" w14:textId="268E34C9" w:rsidR="00EF6341" w:rsidRDefault="00EF6341">
      <w:pPr>
        <w:rPr>
          <w:ins w:id="1732" w:author="Michele Hart" w:date="2016-09-13T18:27:00Z"/>
        </w:rPr>
      </w:pPr>
      <w:ins w:id="1733" w:author="Michele Hart" w:date="2016-09-18T23:43:00Z">
        <w:r>
          <w:t xml:space="preserve">In this section, we’re going to leave our example report page alone for a while and look at other examples.  </w:t>
        </w:r>
      </w:ins>
      <w:ins w:id="1734" w:author="Michele Hart" w:date="2016-09-18T23:44:00Z">
        <w:r>
          <w:t>After we’ve gone through the principles of visual design, we</w:t>
        </w:r>
      </w:ins>
      <w:ins w:id="1735" w:author="Michele Hart" w:date="2016-09-18T23:45:00Z">
        <w:r>
          <w:t xml:space="preserve">’ll return to our example report page and apply what we’ve learned (with step-by-step instructions).  </w:t>
        </w:r>
      </w:ins>
    </w:p>
    <w:p w14:paraId="79A3518A" w14:textId="4E191F94" w:rsidR="00E40F02" w:rsidRDefault="00E40F02">
      <w:pPr>
        <w:pStyle w:val="Heading2"/>
        <w:rPr>
          <w:ins w:id="1736" w:author="Michele Hart" w:date="2016-09-13T18:32:00Z"/>
        </w:rPr>
        <w:pPrChange w:id="1737" w:author="Michele Hart" w:date="2016-09-13T18:28:00Z">
          <w:pPr/>
        </w:pPrChange>
      </w:pPr>
      <w:bookmarkStart w:id="1738" w:name="_Toc463088172"/>
      <w:ins w:id="1739" w:author="Michele Hart" w:date="2016-09-13T18:28:00Z">
        <w:r>
          <w:t>Planning</w:t>
        </w:r>
      </w:ins>
      <w:ins w:id="1740" w:author="Michele Hart" w:date="2016-09-13T18:37:00Z">
        <w:r w:rsidR="004630AB">
          <w:t xml:space="preserve"> – choose the right visual</w:t>
        </w:r>
      </w:ins>
      <w:bookmarkEnd w:id="1738"/>
    </w:p>
    <w:p w14:paraId="00B90004" w14:textId="4BB102DA" w:rsidR="004630AB" w:rsidRDefault="003F2FD1">
      <w:pPr>
        <w:rPr>
          <w:ins w:id="1741" w:author="Michele Hart" w:date="2016-09-14T02:32:00Z"/>
        </w:rPr>
      </w:pPr>
      <w:ins w:id="1742" w:author="Michele Hart" w:date="2016-09-13T18:32:00Z">
        <w:r>
          <w:t>Just as it</w:t>
        </w:r>
      </w:ins>
      <w:ins w:id="1743" w:author="Michele Hart" w:date="2016-09-14T02:14:00Z">
        <w:r>
          <w:t>’</w:t>
        </w:r>
      </w:ins>
      <w:ins w:id="1744" w:author="Michele Hart" w:date="2016-09-13T18:32:00Z">
        <w:r w:rsidR="00810E8D">
          <w:t>s important to plan out your report before you st</w:t>
        </w:r>
        <w:r w:rsidR="008D12DC">
          <w:t>art building, each visual</w:t>
        </w:r>
        <w:r w:rsidR="00810E8D">
          <w:t xml:space="preserve"> also requires planning.  Ask yourself “</w:t>
        </w:r>
      </w:ins>
      <w:ins w:id="1745" w:author="Michele Hart" w:date="2016-09-13T18:33:00Z">
        <w:r w:rsidR="00810E8D">
          <w:t xml:space="preserve">what story am I trying to tell with this visual?” And then figure out which visual type will tell the story best. </w:t>
        </w:r>
      </w:ins>
      <w:ins w:id="1746" w:author="Michele Hart" w:date="2016-09-14T02:16:00Z">
        <w:r w:rsidR="006D5EB8">
          <w:t>You could show progress through a sales cycle as a bar chart but wouldn’t a Waterfall or Funnel tell it better?</w:t>
        </w:r>
      </w:ins>
      <w:ins w:id="1747" w:author="Michele Hart" w:date="2016-09-14T02:17:00Z">
        <w:r w:rsidR="006D5EB8">
          <w:t xml:space="preserve"> </w:t>
        </w:r>
      </w:ins>
      <w:ins w:id="1748" w:author="Michele Hart" w:date="2016-09-13T18:34:00Z">
        <w:r w:rsidR="00810E8D">
          <w:t>For help with this, read the last section of this paper “</w:t>
        </w:r>
      </w:ins>
      <w:ins w:id="1749" w:author="Michele Hart" w:date="2016-09-13T18:35:00Z">
        <w:r w:rsidR="00810E8D" w:rsidRPr="002B4A7C">
          <w:rPr>
            <w:highlight w:val="yellow"/>
            <w:rPrChange w:id="1750" w:author="Michele Hart" w:date="2016-10-01T12:37:00Z">
              <w:rPr/>
            </w:rPrChange>
          </w:rPr>
          <w:t>xxxxxxxxx</w:t>
        </w:r>
        <w:r w:rsidR="00810E8D">
          <w:t>”</w:t>
        </w:r>
      </w:ins>
      <w:ins w:id="1751" w:author="Michele Hart" w:date="2016-09-13T18:36:00Z">
        <w:r w:rsidR="004630AB">
          <w:t xml:space="preserve"> which describes best practices for </w:t>
        </w:r>
      </w:ins>
      <w:ins w:id="1752" w:author="Michele Hart" w:date="2016-09-13T18:37:00Z">
        <w:r w:rsidR="004630AB">
          <w:t>some</w:t>
        </w:r>
      </w:ins>
      <w:ins w:id="1753" w:author="Michele Hart" w:date="2016-09-13T18:36:00Z">
        <w:r w:rsidR="004630AB">
          <w:t xml:space="preserve"> </w:t>
        </w:r>
      </w:ins>
      <w:ins w:id="1754" w:author="Michele Hart" w:date="2016-09-13T18:37:00Z">
        <w:r w:rsidR="004630AB">
          <w:t>of the more-common types</w:t>
        </w:r>
      </w:ins>
      <w:ins w:id="1755" w:author="Michele Hart" w:date="2016-09-13T18:35:00Z">
        <w:r w:rsidR="00810E8D">
          <w:t xml:space="preserve">.  Don’t be surprised if the first visual type you pick doesn’t end up being your best option.  Try more than one visual type to see which one </w:t>
        </w:r>
      </w:ins>
      <w:ins w:id="1756" w:author="Michele Hart" w:date="2016-09-13T18:36:00Z">
        <w:r w:rsidR="0005611D">
          <w:t xml:space="preserve">makes the point best. </w:t>
        </w:r>
      </w:ins>
    </w:p>
    <w:p w14:paraId="44007CCC" w14:textId="7F1FFD45" w:rsidR="00504B66" w:rsidRDefault="00504B66">
      <w:pPr>
        <w:rPr>
          <w:ins w:id="1757" w:author="Michele Hart" w:date="2016-09-13T18:37:00Z"/>
        </w:rPr>
      </w:pPr>
      <w:ins w:id="1758" w:author="Michele Hart" w:date="2016-09-14T02:32:00Z">
        <w:r w:rsidRPr="00504B66">
          <w:rPr>
            <w:rPrChange w:id="1759" w:author="Michele Hart" w:date="2016-09-14T02:33:00Z">
              <w:rPr>
                <w:rFonts w:ascii="sourceSansPro" w:eastAsia="Times New Roman" w:hAnsi="sourceSansPro" w:cs="Helvetica"/>
                <w:color w:val="555555"/>
                <w:spacing w:val="8"/>
                <w:sz w:val="24"/>
                <w:szCs w:val="24"/>
                <w:highlight w:val="cyan"/>
              </w:rPr>
            </w:rPrChange>
          </w:rPr>
          <w:t xml:space="preserve">Understand the difference between categorical and quantitative </w:t>
        </w:r>
      </w:ins>
      <w:ins w:id="1760" w:author="Michele Hart" w:date="2016-09-14T02:33:00Z">
        <w:r>
          <w:t>data</w:t>
        </w:r>
      </w:ins>
      <w:ins w:id="1761" w:author="Michele Hart" w:date="2016-09-14T02:32:00Z">
        <w:r w:rsidRPr="00504B66">
          <w:rPr>
            <w:rPrChange w:id="1762" w:author="Michele Hart" w:date="2016-09-14T02:33:00Z">
              <w:rPr>
                <w:rFonts w:ascii="sourceSansPro" w:eastAsia="Times New Roman" w:hAnsi="sourceSansPro" w:cs="Helvetica"/>
                <w:color w:val="555555"/>
                <w:spacing w:val="8"/>
                <w:sz w:val="24"/>
                <w:szCs w:val="24"/>
                <w:highlight w:val="cyan"/>
              </w:rPr>
            </w:rPrChange>
          </w:rPr>
          <w:t xml:space="preserve"> and know which visual types work best with what type of data</w:t>
        </w:r>
      </w:ins>
      <w:ins w:id="1763" w:author="Michele Hart" w:date="2016-09-14T02:33:00Z">
        <w:r w:rsidRPr="00504B66">
          <w:rPr>
            <w:rPrChange w:id="1764" w:author="Michele Hart" w:date="2016-09-14T02:33:00Z">
              <w:rPr>
                <w:rFonts w:ascii="sourceSansPro" w:eastAsia="Times New Roman" w:hAnsi="sourceSansPro" w:cs="Helvetica"/>
                <w:color w:val="555555"/>
                <w:spacing w:val="8"/>
                <w:sz w:val="24"/>
                <w:szCs w:val="24"/>
                <w:highlight w:val="cyan"/>
              </w:rPr>
            </w:rPrChange>
          </w:rPr>
          <w:t>.</w:t>
        </w:r>
      </w:ins>
      <w:ins w:id="1765" w:author="Michele Hart" w:date="2016-09-14T02:32:00Z">
        <w:r w:rsidRPr="00504B66">
          <w:rPr>
            <w:rPrChange w:id="1766" w:author="Michele Hart" w:date="2016-09-14T02:33:00Z">
              <w:rPr>
                <w:rFonts w:ascii="sourceSansPro" w:eastAsia="Times New Roman" w:hAnsi="sourceSansPro" w:cs="Helvetica"/>
                <w:color w:val="555555"/>
                <w:spacing w:val="8"/>
                <w:sz w:val="24"/>
                <w:szCs w:val="24"/>
                <w:highlight w:val="cyan"/>
              </w:rPr>
            </w:rPrChange>
          </w:rPr>
          <w:t xml:space="preserve"> </w:t>
        </w:r>
      </w:ins>
      <w:ins w:id="1767" w:author="Michele Hart" w:date="2016-09-14T02:33:00Z">
        <w:r>
          <w:t xml:space="preserve">Quantitative data is often referred to as </w:t>
        </w:r>
        <w:r w:rsidRPr="00504B66">
          <w:rPr>
            <w:i/>
            <w:rPrChange w:id="1768" w:author="Michele Hart" w:date="2016-09-14T02:34:00Z">
              <w:rPr/>
            </w:rPrChange>
          </w:rPr>
          <w:t>measures</w:t>
        </w:r>
        <w:r>
          <w:t xml:space="preserve"> and it</w:t>
        </w:r>
      </w:ins>
      <w:ins w:id="1769" w:author="Michele Hart" w:date="2016-09-14T02:34:00Z">
        <w:r>
          <w:t xml:space="preserve">’s typically numeric. Categorical data is often referred to as </w:t>
        </w:r>
      </w:ins>
      <w:ins w:id="1770" w:author="Michele Hart" w:date="2016-09-14T02:35:00Z">
        <w:r w:rsidRPr="00504B66">
          <w:rPr>
            <w:i/>
            <w:rPrChange w:id="1771" w:author="Michele Hart" w:date="2016-09-14T02:35:00Z">
              <w:rPr/>
            </w:rPrChange>
          </w:rPr>
          <w:t>dimensions</w:t>
        </w:r>
        <w:r>
          <w:t xml:space="preserve"> and can be classified. </w:t>
        </w:r>
      </w:ins>
      <w:ins w:id="1772" w:author="Michele Hart" w:date="2016-09-14T02:37:00Z">
        <w:r>
          <w:t xml:space="preserve">This is discussed in more depth in </w:t>
        </w:r>
        <w:r w:rsidRPr="002B4A7C">
          <w:rPr>
            <w:highlight w:val="yellow"/>
            <w:rPrChange w:id="1773" w:author="Michele Hart" w:date="2016-10-01T12:37:00Z">
              <w:rPr/>
            </w:rPrChange>
          </w:rPr>
          <w:t>xxxxx</w:t>
        </w:r>
        <w:r>
          <w:t>, below.</w:t>
        </w:r>
      </w:ins>
    </w:p>
    <w:p w14:paraId="36A0213B" w14:textId="6097DAAD" w:rsidR="004630AB" w:rsidRDefault="00504B66">
      <w:pPr>
        <w:rPr>
          <w:ins w:id="1774" w:author="Michele Hart" w:date="2016-09-13T18:59:00Z"/>
        </w:rPr>
      </w:pPr>
      <w:ins w:id="1775" w:author="Michele Hart" w:date="2016-09-14T02:37:00Z">
        <w:r>
          <w:t xml:space="preserve">Avoid the temptation to </w:t>
        </w:r>
      </w:ins>
      <w:ins w:id="1776" w:author="Michele Hart" w:date="2016-09-13T18:38:00Z">
        <w:r w:rsidR="004630AB">
          <w:t xml:space="preserve">use fancy or more-complex visual types </w:t>
        </w:r>
      </w:ins>
      <w:ins w:id="1777" w:author="Michele Hart" w:date="2016-09-13T18:39:00Z">
        <w:r w:rsidR="004630AB">
          <w:t>just to make</w:t>
        </w:r>
      </w:ins>
      <w:ins w:id="1778" w:author="Michele Hart" w:date="2016-09-13T18:38:00Z">
        <w:r w:rsidR="004630AB">
          <w:t xml:space="preserve"> your report look more impressive. What you want is the most-simple option for conveying your story.</w:t>
        </w:r>
      </w:ins>
      <w:ins w:id="1779" w:author="Michele Hart" w:date="2016-09-13T18:40:00Z">
        <w:r w:rsidR="004630AB">
          <w:t xml:space="preserve"> Horizontal bar charts and simple line charts can convey information quickly. </w:t>
        </w:r>
      </w:ins>
      <w:ins w:id="1780" w:author="Michele Hart" w:date="2016-09-13T18:43:00Z">
        <w:r w:rsidR="004630AB">
          <w:t xml:space="preserve"> They are familiar and comfortable and most </w:t>
        </w:r>
      </w:ins>
      <w:ins w:id="1781" w:author="Michele Hart" w:date="2016-09-14T02:04:00Z">
        <w:r w:rsidR="00326F2C">
          <w:t>reader</w:t>
        </w:r>
      </w:ins>
      <w:ins w:id="1782" w:author="Michele Hart" w:date="2016-09-13T18:43:00Z">
        <w:r w:rsidR="004630AB">
          <w:t xml:space="preserve">s can interpret them </w:t>
        </w:r>
      </w:ins>
      <w:ins w:id="1783" w:author="Michele Hart" w:date="2016-09-14T02:15:00Z">
        <w:r w:rsidR="003F2FD1">
          <w:t>easily</w:t>
        </w:r>
      </w:ins>
      <w:ins w:id="1784" w:author="Michele Hart" w:date="2016-09-13T18:43:00Z">
        <w:r w:rsidR="004630AB">
          <w:t>.  An added advantage is that</w:t>
        </w:r>
      </w:ins>
      <w:ins w:id="1785" w:author="Michele Hart" w:date="2016-09-13T18:42:00Z">
        <w:r w:rsidR="004630AB">
          <w:t xml:space="preserve"> most people read left-to-right and top-to-bottom and these </w:t>
        </w:r>
      </w:ins>
      <w:ins w:id="1786" w:author="Michele Hart" w:date="2016-09-13T18:43:00Z">
        <w:r w:rsidR="004630AB">
          <w:t xml:space="preserve">two </w:t>
        </w:r>
      </w:ins>
      <w:ins w:id="1787" w:author="Michele Hart" w:date="2016-09-13T18:42:00Z">
        <w:r w:rsidR="004630AB">
          <w:t xml:space="preserve">chart types can </w:t>
        </w:r>
      </w:ins>
      <w:ins w:id="1788" w:author="Michele Hart" w:date="2016-09-13T18:45:00Z">
        <w:r w:rsidR="00375F1F">
          <w:t xml:space="preserve">therefore </w:t>
        </w:r>
      </w:ins>
      <w:ins w:id="1789" w:author="Michele Hart" w:date="2016-09-13T18:42:00Z">
        <w:r w:rsidR="004630AB">
          <w:t>be scanned and comprehended quickly.</w:t>
        </w:r>
      </w:ins>
      <w:ins w:id="1790" w:author="Michele Hart" w:date="2016-09-13T18:48:00Z">
        <w:r w:rsidR="00513E76">
          <w:t xml:space="preserve"> </w:t>
        </w:r>
      </w:ins>
    </w:p>
    <w:p w14:paraId="67FB7736" w14:textId="43FC2FF8" w:rsidR="005752DC" w:rsidRDefault="00504B66">
      <w:pPr>
        <w:rPr>
          <w:ins w:id="1791" w:author="Michele Hart" w:date="2016-09-13T19:02:00Z"/>
        </w:rPr>
      </w:pPr>
      <w:ins w:id="1792" w:author="Michele Hart" w:date="2016-09-14T02:28:00Z">
        <w:r>
          <w:t xml:space="preserve">Does your visual require scrolling to tell the story? </w:t>
        </w:r>
      </w:ins>
      <w:ins w:id="1793" w:author="Michele Hart" w:date="2016-09-14T02:30:00Z">
        <w:r>
          <w:t>Avoid</w:t>
        </w:r>
      </w:ins>
      <w:ins w:id="1794" w:author="Michele Hart" w:date="2016-09-14T02:29:00Z">
        <w:r>
          <w:t xml:space="preserve"> scrolling if you can.  Try applying</w:t>
        </w:r>
      </w:ins>
      <w:ins w:id="1795" w:author="Michele Hart" w:date="2016-09-14T02:28:00Z">
        <w:r>
          <w:t xml:space="preserve"> </w:t>
        </w:r>
      </w:ins>
      <w:ins w:id="1796" w:author="Michele Hart" w:date="2016-09-13T18:59:00Z">
        <w:r>
          <w:t>filters</w:t>
        </w:r>
      </w:ins>
      <w:ins w:id="1797" w:author="Michele Hart" w:date="2016-09-14T02:30:00Z">
        <w:r>
          <w:t xml:space="preserve"> and</w:t>
        </w:r>
      </w:ins>
      <w:ins w:id="1798" w:author="Michele Hart" w:date="2016-09-13T18:59:00Z">
        <w:r>
          <w:t xml:space="preserve"> mak</w:t>
        </w:r>
      </w:ins>
      <w:ins w:id="1799" w:author="Michele Hart" w:date="2016-09-14T02:30:00Z">
        <w:r>
          <w:t>ing</w:t>
        </w:r>
      </w:ins>
      <w:ins w:id="1800" w:author="Michele Hart" w:date="2016-09-13T18:59:00Z">
        <w:r w:rsidR="005752DC">
          <w:t xml:space="preserve"> use of </w:t>
        </w:r>
      </w:ins>
      <w:ins w:id="1801" w:author="Michele Hart" w:date="2016-09-14T02:30:00Z">
        <w:r>
          <w:t>hierarchies/</w:t>
        </w:r>
      </w:ins>
      <w:ins w:id="1802" w:author="Michele Hart" w:date="2016-09-13T18:59:00Z">
        <w:r w:rsidR="005752DC">
          <w:t xml:space="preserve">drilldown, </w:t>
        </w:r>
      </w:ins>
      <w:ins w:id="1803" w:author="Michele Hart" w:date="2016-09-14T02:30:00Z">
        <w:r>
          <w:t>and if those don</w:t>
        </w:r>
      </w:ins>
      <w:ins w:id="1804" w:author="Michele Hart" w:date="2016-09-14T02:31:00Z">
        <w:r>
          <w:t>’t eliminate the scrollbar, consider choosing</w:t>
        </w:r>
      </w:ins>
      <w:ins w:id="1805" w:author="Michele Hart" w:date="2016-09-13T18:59:00Z">
        <w:r w:rsidR="005752DC">
          <w:t xml:space="preserve"> a different visual type. </w:t>
        </w:r>
      </w:ins>
      <w:ins w:id="1806" w:author="Michele Hart" w:date="2016-09-13T19:00:00Z">
        <w:r w:rsidR="005752DC">
          <w:t>If you can</w:t>
        </w:r>
      </w:ins>
      <w:ins w:id="1807" w:author="Michele Hart" w:date="2016-09-13T19:01:00Z">
        <w:r w:rsidR="005752DC">
          <w:t xml:space="preserve">’t escape scrolling, horizontal scrolling is tolerated better than vertical scrolling. </w:t>
        </w:r>
      </w:ins>
    </w:p>
    <w:p w14:paraId="113DAD5E" w14:textId="46C4C94E" w:rsidR="00103C94" w:rsidRDefault="00103C94">
      <w:pPr>
        <w:rPr>
          <w:ins w:id="1808" w:author="Michele Hart" w:date="2016-09-13T18:17:00Z"/>
        </w:rPr>
      </w:pPr>
      <w:ins w:id="1809" w:author="Michele Hart" w:date="2016-09-13T19:04:00Z">
        <w:r>
          <w:t>Even</w:t>
        </w:r>
        <w:r w:rsidR="002B4A7C">
          <w:t xml:space="preserve"> when you choose the absolutely</w:t>
        </w:r>
      </w:ins>
      <w:ins w:id="1810" w:author="Michele Hart" w:date="2016-10-01T12:37:00Z">
        <w:r w:rsidR="002B4A7C">
          <w:t>-</w:t>
        </w:r>
      </w:ins>
      <w:ins w:id="1811" w:author="Michele Hart" w:date="2016-09-13T19:04:00Z">
        <w:r>
          <w:t>best visual for the story, you might still need help telling the story.  That’s where labels, titles, menus, color, and size come in. We</w:t>
        </w:r>
      </w:ins>
      <w:ins w:id="1812" w:author="Michele Hart" w:date="2016-09-13T19:05:00Z">
        <w:r>
          <w:t xml:space="preserve">’ll discuss these design </w:t>
        </w:r>
      </w:ins>
      <w:ins w:id="1813" w:author="Michele Hart" w:date="2016-09-13T19:06:00Z">
        <w:r w:rsidR="00F74B16">
          <w:t>elements</w:t>
        </w:r>
      </w:ins>
      <w:ins w:id="1814" w:author="Michele Hart" w:date="2016-09-13T19:05:00Z">
        <w:r>
          <w:t xml:space="preserve"> </w:t>
        </w:r>
      </w:ins>
      <w:ins w:id="1815" w:author="Michele Hart" w:date="2016-09-14T02:38:00Z">
        <w:r w:rsidR="00504B66">
          <w:t>later</w:t>
        </w:r>
      </w:ins>
      <w:ins w:id="1816" w:author="Michele Hart" w:date="2016-09-17T18:29:00Z">
        <w:r w:rsidR="008D12DC">
          <w:t xml:space="preserve"> &lt;</w:t>
        </w:r>
        <w:r w:rsidR="008D12DC" w:rsidRPr="002B4A7C">
          <w:rPr>
            <w:highlight w:val="yellow"/>
            <w:rPrChange w:id="1817" w:author="Michele Hart" w:date="2016-10-01T12:37:00Z">
              <w:rPr/>
            </w:rPrChange>
          </w:rPr>
          <w:t>insert link</w:t>
        </w:r>
        <w:r w:rsidR="008D12DC">
          <w:t>&gt;</w:t>
        </w:r>
      </w:ins>
      <w:ins w:id="1818" w:author="Michele Hart" w:date="2016-09-13T19:05:00Z">
        <w:r>
          <w:t xml:space="preserve">. </w:t>
        </w:r>
      </w:ins>
    </w:p>
    <w:p w14:paraId="41687ABA" w14:textId="77777777" w:rsidR="00386002" w:rsidRPr="00386002" w:rsidRDefault="00386002">
      <w:pPr>
        <w:rPr>
          <w:ins w:id="1819" w:author="Michele Hart" w:date="2016-09-02T23:22:00Z"/>
        </w:rPr>
      </w:pPr>
    </w:p>
    <w:p w14:paraId="262B46F7" w14:textId="77777777" w:rsidR="00386002" w:rsidRDefault="00386002" w:rsidP="006F37C6">
      <w:pPr>
        <w:pStyle w:val="Heading3"/>
        <w:rPr>
          <w:ins w:id="1820" w:author="Michele Hart" w:date="2016-09-13T18:20:00Z"/>
        </w:rPr>
      </w:pPr>
      <w:bookmarkStart w:id="1821" w:name="_Toc463088173"/>
      <w:ins w:id="1822" w:author="Michele Hart" w:date="2016-09-13T18:20:00Z">
        <w:r w:rsidRPr="00504B66">
          <w:t>Choose the right measure</w:t>
        </w:r>
        <w:bookmarkEnd w:id="1821"/>
      </w:ins>
    </w:p>
    <w:p w14:paraId="4A6DA6D8" w14:textId="77777777" w:rsidR="00A60FC8" w:rsidRDefault="000D2786">
      <w:pPr>
        <w:rPr>
          <w:ins w:id="1823" w:author="Michele Hart" w:date="2016-09-13T18:52:00Z"/>
        </w:rPr>
        <w:pPrChange w:id="1824" w:author="Michele Hart" w:date="2016-09-13T18:45:00Z">
          <w:pPr>
            <w:pStyle w:val="Heading3"/>
          </w:pPr>
        </w:pPrChange>
      </w:pPr>
      <w:ins w:id="1825" w:author="Michele Hart" w:date="2016-09-13T18:45:00Z">
        <w:r>
          <w:t>Is the story your visual telling compelling? Does it matter?  Don’t build visuals for the sake of building visuals. Maybe you thought the data would tell an interesting story, but it doesn</w:t>
        </w:r>
      </w:ins>
      <w:ins w:id="1826" w:author="Michele Hart" w:date="2016-09-13T18:46:00Z">
        <w:r>
          <w:t xml:space="preserve">’t. Don’t be afraid to start over and look for a more-interesting story. </w:t>
        </w:r>
        <w:r w:rsidR="00513E76">
          <w:t xml:space="preserve">Or, maybe the story is there but it needs to be measured in a different way. </w:t>
        </w:r>
      </w:ins>
    </w:p>
    <w:p w14:paraId="034C448A" w14:textId="4F4A2E25" w:rsidR="00386002" w:rsidRDefault="00A60FC8">
      <w:pPr>
        <w:rPr>
          <w:ins w:id="1827" w:author="Michele Hart" w:date="2016-09-13T18:20:00Z"/>
        </w:rPr>
        <w:pPrChange w:id="1828" w:author="Michele Hart" w:date="2016-09-13T18:45:00Z">
          <w:pPr>
            <w:pStyle w:val="Heading3"/>
          </w:pPr>
        </w:pPrChange>
      </w:pPr>
      <w:ins w:id="1829" w:author="Michele Hart" w:date="2016-09-13T18:52:00Z">
        <w:r>
          <w:lastRenderedPageBreak/>
          <w:t xml:space="preserve">For example, say you want to measure the success of </w:t>
        </w:r>
      </w:ins>
      <w:ins w:id="1830" w:author="Michele Hart" w:date="2016-09-13T18:48:00Z">
        <w:r w:rsidR="00175271">
          <w:t xml:space="preserve">your </w:t>
        </w:r>
      </w:ins>
      <w:ins w:id="1831" w:author="Michele Hart" w:date="2016-09-14T02:40:00Z">
        <w:r w:rsidR="00175271">
          <w:t>s</w:t>
        </w:r>
      </w:ins>
      <w:ins w:id="1832" w:author="Michele Hart" w:date="2016-09-13T18:48:00Z">
        <w:r>
          <w:t>ales managers</w:t>
        </w:r>
      </w:ins>
      <w:ins w:id="1833" w:author="Michele Hart" w:date="2016-09-13T18:52:00Z">
        <w:r>
          <w:t>. What measure would you use to do this?</w:t>
        </w:r>
      </w:ins>
      <w:ins w:id="1834" w:author="Michele Hart" w:date="2016-09-13T18:48:00Z">
        <w:r>
          <w:t xml:space="preserve">  Would you measure that best by looking at total sales or total profit</w:t>
        </w:r>
      </w:ins>
      <w:ins w:id="1835" w:author="Michele Hart" w:date="2016-09-13T18:49:00Z">
        <w:r>
          <w:t>, g</w:t>
        </w:r>
      </w:ins>
      <w:ins w:id="1836" w:author="Michele Hart" w:date="2016-09-13T18:48:00Z">
        <w:r>
          <w:t xml:space="preserve">rowth over previous year or </w:t>
        </w:r>
      </w:ins>
      <w:ins w:id="1837" w:author="Michele Hart" w:date="2016-09-13T18:50:00Z">
        <w:r>
          <w:t xml:space="preserve">performance against a target goal? </w:t>
        </w:r>
      </w:ins>
      <w:ins w:id="1838" w:author="Michele Hart" w:date="2016-09-13T18:53:00Z">
        <w:r>
          <w:t xml:space="preserve">Salesperson Sally might have </w:t>
        </w:r>
      </w:ins>
      <w:ins w:id="1839" w:author="Michele Hart" w:date="2016-09-14T02:39:00Z">
        <w:r w:rsidR="00175271">
          <w:t>the largest</w:t>
        </w:r>
      </w:ins>
      <w:ins w:id="1840" w:author="Michele Hart" w:date="2016-09-13T18:53:00Z">
        <w:r w:rsidR="00175271">
          <w:t xml:space="preserve"> profit</w:t>
        </w:r>
        <w:r>
          <w:t xml:space="preserve">, </w:t>
        </w:r>
      </w:ins>
      <w:ins w:id="1841" w:author="Michele Hart" w:date="2016-09-14T02:39:00Z">
        <w:r w:rsidR="00175271">
          <w:t xml:space="preserve">and </w:t>
        </w:r>
      </w:ins>
      <w:ins w:id="1842" w:author="Michele Hart" w:date="2016-09-14T02:40:00Z">
        <w:r w:rsidR="00175271">
          <w:t>if you showed</w:t>
        </w:r>
      </w:ins>
      <w:ins w:id="1843" w:author="Michele Hart" w:date="2016-09-14T02:39:00Z">
        <w:r w:rsidR="00175271">
          <w:t xml:space="preserve"> total profit by salesperson in a bar chart</w:t>
        </w:r>
      </w:ins>
      <w:ins w:id="1844" w:author="Michele Hart" w:date="2016-09-14T02:40:00Z">
        <w:r w:rsidR="00175271">
          <w:t xml:space="preserve">, she </w:t>
        </w:r>
      </w:ins>
      <w:ins w:id="1845" w:author="Michele Hart" w:date="2016-09-13T18:53:00Z">
        <w:r>
          <w:t xml:space="preserve">would look like a rockstar compared to </w:t>
        </w:r>
      </w:ins>
      <w:ins w:id="1846" w:author="Michele Hart" w:date="2016-09-14T02:40:00Z">
        <w:r w:rsidR="00175271">
          <w:t xml:space="preserve">the </w:t>
        </w:r>
      </w:ins>
      <w:ins w:id="1847" w:author="Michele Hart" w:date="2016-09-13T18:53:00Z">
        <w:r>
          <w:t>other salespeople.  But if Sally</w:t>
        </w:r>
      </w:ins>
      <w:ins w:id="1848" w:author="Michele Hart" w:date="2016-09-13T18:55:00Z">
        <w:r>
          <w:t xml:space="preserve"> has a high cost of sales (travel expenses, shipping costs, manufacturing costs, etc.), simply looking at sales doesn’t tell the best story.</w:t>
        </w:r>
      </w:ins>
    </w:p>
    <w:p w14:paraId="0CEDA5C5" w14:textId="77777777" w:rsidR="00386002" w:rsidRDefault="00386002" w:rsidP="006F37C6">
      <w:pPr>
        <w:pStyle w:val="Heading3"/>
        <w:rPr>
          <w:ins w:id="1849" w:author="Michele Hart" w:date="2016-09-13T18:20:00Z"/>
        </w:rPr>
      </w:pPr>
    </w:p>
    <w:p w14:paraId="57B847B5" w14:textId="6B996458" w:rsidR="00386002" w:rsidRDefault="00386002" w:rsidP="006F37C6">
      <w:pPr>
        <w:pStyle w:val="Heading3"/>
        <w:rPr>
          <w:ins w:id="1850" w:author="Michele Hart" w:date="2016-09-13T18:23:00Z"/>
        </w:rPr>
      </w:pPr>
      <w:bookmarkStart w:id="1851" w:name="_Toc463088174"/>
      <w:ins w:id="1852" w:author="Michele Hart" w:date="2016-09-13T18:23:00Z">
        <w:r w:rsidRPr="00175271">
          <w:t>Reflect reality</w:t>
        </w:r>
      </w:ins>
      <w:ins w:id="1853" w:author="Michele Hart" w:date="2016-09-13T18:24:00Z">
        <w:r w:rsidRPr="00175271">
          <w:t>/</w:t>
        </w:r>
      </w:ins>
      <w:ins w:id="1854" w:author="Michele Hart" w:date="2016-09-13T18:56:00Z">
        <w:r w:rsidR="0068433D" w:rsidRPr="00175271">
          <w:rPr>
            <w:rPrChange w:id="1855" w:author="Michele Hart" w:date="2016-09-14T02:41:00Z">
              <w:rPr>
                <w:highlight w:val="green"/>
              </w:rPr>
            </w:rPrChange>
          </w:rPr>
          <w:t>don’t distort reality</w:t>
        </w:r>
      </w:ins>
      <w:ins w:id="1856" w:author="Michele Hart" w:date="2016-09-13T18:24:00Z">
        <w:r w:rsidRPr="00175271">
          <w:t>/conveys meaning</w:t>
        </w:r>
      </w:ins>
      <w:bookmarkEnd w:id="1851"/>
    </w:p>
    <w:p w14:paraId="76CBCDB8" w14:textId="3AD9C177" w:rsidR="00175271" w:rsidRDefault="00175271">
      <w:pPr>
        <w:rPr>
          <w:ins w:id="1857" w:author="Michele Hart" w:date="2016-09-14T02:42:00Z"/>
        </w:rPr>
        <w:pPrChange w:id="1858" w:author="Michele Hart" w:date="2016-09-13T19:27:00Z">
          <w:pPr>
            <w:pStyle w:val="Heading3"/>
          </w:pPr>
        </w:pPrChange>
      </w:pPr>
      <w:ins w:id="1859" w:author="Michele Hart" w:date="2016-09-14T02:41:00Z">
        <w:r>
          <w:t>It’s possible to build a visual that distorts the truth. There</w:t>
        </w:r>
      </w:ins>
      <w:ins w:id="1860" w:author="Michele Hart" w:date="2016-09-14T02:42:00Z">
        <w:r>
          <w:t>’s a website where data enthusiasts share “bad” visuals. And the common theme in the comments is disappointment in the company that created and distributed that visual.  It send</w:t>
        </w:r>
      </w:ins>
      <w:ins w:id="1861" w:author="Michele Hart" w:date="2016-09-17T18:30:00Z">
        <w:r w:rsidR="007F20B7">
          <w:t>s</w:t>
        </w:r>
      </w:ins>
      <w:ins w:id="1862" w:author="Michele Hart" w:date="2016-09-14T02:42:00Z">
        <w:r>
          <w:t xml:space="preserve"> the message that they can’t be trusted. </w:t>
        </w:r>
      </w:ins>
    </w:p>
    <w:p w14:paraId="07B71DF1" w14:textId="49E7BD20" w:rsidR="0021674F" w:rsidRDefault="00175271">
      <w:pPr>
        <w:rPr>
          <w:ins w:id="1863" w:author="Michele Hart" w:date="2016-09-13T19:45:00Z"/>
        </w:rPr>
        <w:pPrChange w:id="1864" w:author="Michele Hart" w:date="2016-09-13T19:27:00Z">
          <w:pPr>
            <w:pStyle w:val="Heading3"/>
          </w:pPr>
        </w:pPrChange>
      </w:pPr>
      <w:ins w:id="1865" w:author="Michele Hart" w:date="2016-09-14T02:43:00Z">
        <w:r>
          <w:t xml:space="preserve">So </w:t>
        </w:r>
      </w:ins>
      <w:ins w:id="1866" w:author="Michele Hart" w:date="2016-09-13T19:27:00Z">
        <w:r w:rsidR="0021674F">
          <w:t xml:space="preserve">create visuals that don’t intentionally distort reality and that </w:t>
        </w:r>
      </w:ins>
      <w:ins w:id="1867" w:author="Michele Hart" w:date="2016-09-13T19:28:00Z">
        <w:r w:rsidR="0021674F">
          <w:t>aren’t manipulated to tell the story you want them to tell.  Here is an example:</w:t>
        </w:r>
      </w:ins>
    </w:p>
    <w:p w14:paraId="66718946" w14:textId="066B9566" w:rsidR="00836578" w:rsidRDefault="00836578">
      <w:pPr>
        <w:rPr>
          <w:ins w:id="1868" w:author="Michele Hart" w:date="2016-10-01T12:37:00Z"/>
        </w:rPr>
        <w:pPrChange w:id="1869" w:author="Michele Hart" w:date="2016-09-13T19:27:00Z">
          <w:pPr>
            <w:pStyle w:val="Heading3"/>
          </w:pPr>
        </w:pPrChange>
      </w:pPr>
      <w:ins w:id="1870" w:author="Michele Hart" w:date="2016-09-13T19:45:00Z">
        <w:r>
          <w:rPr>
            <w:noProof/>
          </w:rPr>
          <w:drawing>
            <wp:inline distT="0" distB="0" distL="0" distR="0" wp14:anchorId="4545F2E9" wp14:editId="26FA4C8A">
              <wp:extent cx="3438095" cy="2895238"/>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orp success distorted.png"/>
                      <pic:cNvPicPr/>
                    </pic:nvPicPr>
                    <pic:blipFill>
                      <a:blip r:embed="rId48">
                        <a:extLst>
                          <a:ext uri="{28A0092B-C50C-407E-A947-70E740481C1C}">
                            <a14:useLocalDpi xmlns:a14="http://schemas.microsoft.com/office/drawing/2010/main" val="0"/>
                          </a:ext>
                        </a:extLst>
                      </a:blip>
                      <a:stretch>
                        <a:fillRect/>
                      </a:stretch>
                    </pic:blipFill>
                    <pic:spPr>
                      <a:xfrm>
                        <a:off x="0" y="0"/>
                        <a:ext cx="3438095" cy="2895238"/>
                      </a:xfrm>
                      <a:prstGeom prst="rect">
                        <a:avLst/>
                      </a:prstGeom>
                    </pic:spPr>
                  </pic:pic>
                </a:graphicData>
              </a:graphic>
            </wp:inline>
          </w:drawing>
        </w:r>
      </w:ins>
    </w:p>
    <w:p w14:paraId="684F1849" w14:textId="58EF67F2" w:rsidR="002B4A7C" w:rsidRDefault="002B4A7C">
      <w:pPr>
        <w:pStyle w:val="Figure"/>
        <w:rPr>
          <w:ins w:id="1871" w:author="Michele Hart" w:date="2016-09-13T19:28:00Z"/>
        </w:rPr>
        <w:pPrChange w:id="1872" w:author="Michele Hart" w:date="2016-10-01T12:38:00Z">
          <w:pPr>
            <w:pStyle w:val="Heading3"/>
          </w:pPr>
        </w:pPrChange>
      </w:pPr>
      <w:ins w:id="1873" w:author="Michele Hart" w:date="2016-10-01T12:37:00Z">
        <w:r>
          <w:t>Distorted reality chart</w:t>
        </w:r>
      </w:ins>
    </w:p>
    <w:p w14:paraId="090059A6" w14:textId="1017FF5D" w:rsidR="00836578" w:rsidRDefault="0021674F">
      <w:pPr>
        <w:rPr>
          <w:ins w:id="1874" w:author="Michele Hart" w:date="2016-09-13T19:46:00Z"/>
        </w:rPr>
        <w:pPrChange w:id="1875" w:author="Michele Hart" w:date="2016-09-13T19:27:00Z">
          <w:pPr>
            <w:pStyle w:val="Heading3"/>
          </w:pPr>
        </w:pPrChange>
      </w:pPr>
      <w:ins w:id="1876" w:author="Michele Hart" w:date="2016-09-13T19:29:00Z">
        <w:r>
          <w:t>In this example, it appears as if there is a big difference between the 4 companies</w:t>
        </w:r>
      </w:ins>
      <w:ins w:id="1877" w:author="Michele Hart" w:date="2016-09-14T02:43:00Z">
        <w:r w:rsidR="00175271">
          <w:t>, and that CorpB is way more successful than the other 3</w:t>
        </w:r>
      </w:ins>
      <w:ins w:id="1878" w:author="Michele Hart" w:date="2016-09-13T19:29:00Z">
        <w:r>
          <w:t xml:space="preserve">.  But notice that the X axis doesn’t start at zero and that the differences between the companies is likely within </w:t>
        </w:r>
      </w:ins>
      <w:ins w:id="1879" w:author="Michele Hart" w:date="2016-09-14T02:44:00Z">
        <w:r w:rsidR="00175271">
          <w:t>the margin of error</w:t>
        </w:r>
      </w:ins>
      <w:ins w:id="1880" w:author="Michele Hart" w:date="2016-09-13T19:29:00Z">
        <w:r>
          <w:t xml:space="preserve">. </w:t>
        </w:r>
      </w:ins>
      <w:ins w:id="1881" w:author="Michele Hart" w:date="2016-09-14T02:44:00Z">
        <w:r w:rsidR="00175271">
          <w:t xml:space="preserve"> Here’s the same data with an X axis that does start at zero.</w:t>
        </w:r>
      </w:ins>
    </w:p>
    <w:p w14:paraId="4CB6730B" w14:textId="6317B03C" w:rsidR="00836578" w:rsidRDefault="00836578">
      <w:pPr>
        <w:rPr>
          <w:ins w:id="1882" w:author="Michele Hart" w:date="2016-10-01T12:38:00Z"/>
        </w:rPr>
        <w:pPrChange w:id="1883" w:author="Michele Hart" w:date="2016-09-13T19:27:00Z">
          <w:pPr>
            <w:pStyle w:val="Heading3"/>
          </w:pPr>
        </w:pPrChange>
      </w:pPr>
      <w:ins w:id="1884" w:author="Michele Hart" w:date="2016-09-13T19:46:00Z">
        <w:r>
          <w:rPr>
            <w:noProof/>
          </w:rPr>
          <w:lastRenderedPageBreak/>
          <w:drawing>
            <wp:inline distT="0" distB="0" distL="0" distR="0" wp14:anchorId="63F66B03" wp14:editId="553881CA">
              <wp:extent cx="3428571" cy="2914286"/>
              <wp:effectExtent l="0" t="0" r="63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orp success.png"/>
                      <pic:cNvPicPr/>
                    </pic:nvPicPr>
                    <pic:blipFill>
                      <a:blip r:embed="rId49">
                        <a:extLst>
                          <a:ext uri="{28A0092B-C50C-407E-A947-70E740481C1C}">
                            <a14:useLocalDpi xmlns:a14="http://schemas.microsoft.com/office/drawing/2010/main" val="0"/>
                          </a:ext>
                        </a:extLst>
                      </a:blip>
                      <a:stretch>
                        <a:fillRect/>
                      </a:stretch>
                    </pic:blipFill>
                    <pic:spPr>
                      <a:xfrm>
                        <a:off x="0" y="0"/>
                        <a:ext cx="3428571" cy="2914286"/>
                      </a:xfrm>
                      <a:prstGeom prst="rect">
                        <a:avLst/>
                      </a:prstGeom>
                    </pic:spPr>
                  </pic:pic>
                </a:graphicData>
              </a:graphic>
            </wp:inline>
          </w:drawing>
        </w:r>
      </w:ins>
    </w:p>
    <w:p w14:paraId="1ED0D487" w14:textId="069CAB27" w:rsidR="002B4A7C" w:rsidRDefault="002B4A7C">
      <w:pPr>
        <w:pStyle w:val="Figure"/>
        <w:rPr>
          <w:ins w:id="1885" w:author="Michele Hart" w:date="2016-09-13T19:46:00Z"/>
        </w:rPr>
        <w:pPrChange w:id="1886" w:author="Michele Hart" w:date="2016-10-01T12:38:00Z">
          <w:pPr>
            <w:pStyle w:val="Heading3"/>
          </w:pPr>
        </w:pPrChange>
      </w:pPr>
      <w:ins w:id="1887" w:author="Michele Hart" w:date="2016-10-01T12:38:00Z">
        <w:r>
          <w:t>Reality chart</w:t>
        </w:r>
      </w:ins>
    </w:p>
    <w:p w14:paraId="7A323D85" w14:textId="2C2AB044" w:rsidR="0021674F" w:rsidRDefault="00326F2C">
      <w:pPr>
        <w:rPr>
          <w:ins w:id="1888" w:author="Michele Hart" w:date="2016-09-13T18:23:00Z"/>
        </w:rPr>
        <w:pPrChange w:id="1889" w:author="Michele Hart" w:date="2016-09-13T19:27:00Z">
          <w:pPr>
            <w:pStyle w:val="Heading3"/>
          </w:pPr>
        </w:pPrChange>
      </w:pPr>
      <w:ins w:id="1890" w:author="Michele Hart" w:date="2016-09-14T02:04:00Z">
        <w:r>
          <w:t>Reader</w:t>
        </w:r>
      </w:ins>
      <w:ins w:id="1891" w:author="Michele Hart" w:date="2016-09-13T19:30:00Z">
        <w:r w:rsidR="0021674F">
          <w:t>s expect/assume the X axis is starting at zero. If you decide to not start at zero, do so in a way that doesn’t distort the results</w:t>
        </w:r>
      </w:ins>
      <w:ins w:id="1892" w:author="Michele Hart" w:date="2016-09-14T02:44:00Z">
        <w:r w:rsidR="00175271">
          <w:t xml:space="preserve"> and consider adding a visual cue or text box to point out the deviation from the norm</w:t>
        </w:r>
      </w:ins>
      <w:ins w:id="1893" w:author="Michele Hart" w:date="2016-09-13T19:30:00Z">
        <w:r w:rsidR="0021674F">
          <w:t xml:space="preserve">. </w:t>
        </w:r>
      </w:ins>
      <w:ins w:id="1894" w:author="Michele Hart" w:date="2016-09-13T19:28:00Z">
        <w:r w:rsidR="0021674F">
          <w:t xml:space="preserve"> </w:t>
        </w:r>
      </w:ins>
    </w:p>
    <w:p w14:paraId="0F2711CC" w14:textId="77777777" w:rsidR="00386002" w:rsidRDefault="00386002" w:rsidP="006F37C6">
      <w:pPr>
        <w:pStyle w:val="Heading3"/>
        <w:rPr>
          <w:ins w:id="1895" w:author="Michele Hart" w:date="2016-09-13T18:23:00Z"/>
        </w:rPr>
      </w:pPr>
    </w:p>
    <w:p w14:paraId="552CD550" w14:textId="06C37675" w:rsidR="00386002" w:rsidRDefault="00E40F02">
      <w:pPr>
        <w:pStyle w:val="Heading2"/>
        <w:rPr>
          <w:ins w:id="1896" w:author="Michele Hart" w:date="2016-09-13T20:08:00Z"/>
        </w:rPr>
        <w:pPrChange w:id="1897" w:author="Michele Hart" w:date="2016-09-13T18:28:00Z">
          <w:pPr>
            <w:pStyle w:val="Heading3"/>
          </w:pPr>
        </w:pPrChange>
      </w:pPr>
      <w:bookmarkStart w:id="1898" w:name="_Toc463088175"/>
      <w:ins w:id="1899" w:author="Michele Hart" w:date="2016-09-13T18:28:00Z">
        <w:r>
          <w:t>Design</w:t>
        </w:r>
      </w:ins>
      <w:ins w:id="1900" w:author="Michele Hart" w:date="2016-09-13T19:07:00Z">
        <w:r w:rsidR="00F74B16">
          <w:t xml:space="preserve"> elements</w:t>
        </w:r>
      </w:ins>
      <w:bookmarkEnd w:id="1898"/>
    </w:p>
    <w:p w14:paraId="13A40B72" w14:textId="7AAA1E53" w:rsidR="00CB4218" w:rsidRDefault="00CB4218">
      <w:pPr>
        <w:rPr>
          <w:ins w:id="1901" w:author="Michele Hart" w:date="2016-09-13T20:12:00Z"/>
        </w:rPr>
        <w:pPrChange w:id="1902" w:author="Michele Hart" w:date="2016-09-13T20:08:00Z">
          <w:pPr>
            <w:pStyle w:val="Heading3"/>
          </w:pPr>
        </w:pPrChange>
      </w:pPr>
      <w:ins w:id="1903" w:author="Michele Hart" w:date="2016-09-13T20:08:00Z">
        <w:r>
          <w:t>Once you’ve selected a type and measure and created</w:t>
        </w:r>
      </w:ins>
      <w:ins w:id="1904" w:author="Michele Hart" w:date="2016-09-13T20:09:00Z">
        <w:r>
          <w:t xml:space="preserve"> the visual, it’s time to fine-tune the display for maximum effectiveness.  </w:t>
        </w:r>
      </w:ins>
      <w:ins w:id="1905" w:author="Michele Hart" w:date="2016-09-14T02:45:00Z">
        <w:r w:rsidR="00175271">
          <w:t>This section covers:</w:t>
        </w:r>
      </w:ins>
    </w:p>
    <w:p w14:paraId="3B40BE1E" w14:textId="77777777" w:rsidR="00CB4218" w:rsidRDefault="00CB4218" w:rsidP="00CB4218">
      <w:pPr>
        <w:pStyle w:val="ListParagraph"/>
        <w:numPr>
          <w:ilvl w:val="0"/>
          <w:numId w:val="29"/>
        </w:numPr>
        <w:rPr>
          <w:ins w:id="1906" w:author="Michele Hart" w:date="2016-09-13T20:12:00Z"/>
        </w:rPr>
      </w:pPr>
      <w:ins w:id="1907" w:author="Michele Hart" w:date="2016-09-13T20:12:00Z">
        <w:r>
          <w:t>Layout, space, and size</w:t>
        </w:r>
      </w:ins>
    </w:p>
    <w:p w14:paraId="322A628E" w14:textId="46656782" w:rsidR="00CB4218" w:rsidRDefault="00CB4218" w:rsidP="00CB4218">
      <w:pPr>
        <w:pStyle w:val="ListParagraph"/>
        <w:numPr>
          <w:ilvl w:val="0"/>
          <w:numId w:val="29"/>
        </w:numPr>
        <w:rPr>
          <w:ins w:id="1908" w:author="Michele Hart" w:date="2016-09-13T20:12:00Z"/>
        </w:rPr>
      </w:pPr>
      <w:ins w:id="1909" w:author="Michele Hart" w:date="2016-09-13T20:12:00Z">
        <w:r>
          <w:t>Text elements: labels, annotations, menus, titles</w:t>
        </w:r>
      </w:ins>
    </w:p>
    <w:p w14:paraId="1F13A71F" w14:textId="0078C964" w:rsidR="00CB4218" w:rsidRDefault="00CB4218" w:rsidP="00CB4218">
      <w:pPr>
        <w:pStyle w:val="ListParagraph"/>
        <w:numPr>
          <w:ilvl w:val="0"/>
          <w:numId w:val="29"/>
        </w:numPr>
        <w:rPr>
          <w:ins w:id="1910" w:author="Michele Hart" w:date="2016-09-13T20:12:00Z"/>
        </w:rPr>
      </w:pPr>
      <w:ins w:id="1911" w:author="Michele Hart" w:date="2016-09-13T20:12:00Z">
        <w:r>
          <w:t>S</w:t>
        </w:r>
      </w:ins>
      <w:ins w:id="1912" w:author="Michele Hart" w:date="2016-09-13T21:20:00Z">
        <w:r w:rsidR="005B1FEE">
          <w:t>o</w:t>
        </w:r>
      </w:ins>
      <w:ins w:id="1913" w:author="Michele Hart" w:date="2016-09-13T20:12:00Z">
        <w:r>
          <w:t>rting</w:t>
        </w:r>
      </w:ins>
    </w:p>
    <w:p w14:paraId="4FFF1951" w14:textId="77777777" w:rsidR="00CB4218" w:rsidRDefault="00CB4218" w:rsidP="00CB4218">
      <w:pPr>
        <w:pStyle w:val="ListParagraph"/>
        <w:numPr>
          <w:ilvl w:val="0"/>
          <w:numId w:val="29"/>
        </w:numPr>
        <w:rPr>
          <w:ins w:id="1914" w:author="Michele Hart" w:date="2016-09-13T20:12:00Z"/>
        </w:rPr>
      </w:pPr>
      <w:ins w:id="1915" w:author="Michele Hart" w:date="2016-09-13T20:12:00Z">
        <w:r>
          <w:t>Visual interaction</w:t>
        </w:r>
      </w:ins>
    </w:p>
    <w:p w14:paraId="72EC334A" w14:textId="78EDF207" w:rsidR="00CB4218" w:rsidRPr="00A074B3" w:rsidRDefault="00CB4218">
      <w:pPr>
        <w:pStyle w:val="ListParagraph"/>
        <w:numPr>
          <w:ilvl w:val="0"/>
          <w:numId w:val="29"/>
        </w:numPr>
        <w:rPr>
          <w:ins w:id="1916" w:author="Michele Hart" w:date="2016-09-13T19:07:00Z"/>
        </w:rPr>
        <w:pPrChange w:id="1917" w:author="Michele Hart" w:date="2016-09-13T20:11:00Z">
          <w:pPr>
            <w:pStyle w:val="Heading3"/>
          </w:pPr>
        </w:pPrChange>
      </w:pPr>
      <w:ins w:id="1918" w:author="Michele Hart" w:date="2016-09-13T20:12:00Z">
        <w:r>
          <w:t>Color</w:t>
        </w:r>
      </w:ins>
    </w:p>
    <w:p w14:paraId="7920416F" w14:textId="7D7CE494" w:rsidR="00F74B16" w:rsidRPr="005B733E" w:rsidRDefault="00F74B16">
      <w:pPr>
        <w:rPr>
          <w:ins w:id="1919" w:author="Michele Hart" w:date="2016-09-13T18:23:00Z"/>
        </w:rPr>
        <w:pPrChange w:id="1920" w:author="Michele Hart" w:date="2016-09-13T20:13:00Z">
          <w:pPr>
            <w:pStyle w:val="Heading3"/>
          </w:pPr>
        </w:pPrChange>
      </w:pPr>
    </w:p>
    <w:p w14:paraId="378E9A12" w14:textId="24A293EE" w:rsidR="006F37C6" w:rsidRDefault="006F37C6" w:rsidP="006F37C6">
      <w:pPr>
        <w:pStyle w:val="Heading3"/>
        <w:rPr>
          <w:ins w:id="1921" w:author="Michele Hart" w:date="2016-09-03T00:06:00Z"/>
        </w:rPr>
      </w:pPr>
      <w:bookmarkStart w:id="1922" w:name="_Toc463088176"/>
      <w:ins w:id="1923" w:author="Michele Hart" w:date="2016-09-03T00:06:00Z">
        <w:r>
          <w:t xml:space="preserve">Tweaking </w:t>
        </w:r>
      </w:ins>
      <w:ins w:id="1924" w:author="Michele Hart" w:date="2016-09-17T18:30:00Z">
        <w:r w:rsidR="007F20B7">
          <w:t>visuals</w:t>
        </w:r>
      </w:ins>
      <w:ins w:id="1925" w:author="Michele Hart" w:date="2016-09-03T00:06:00Z">
        <w:r>
          <w:t xml:space="preserve"> for best use of space</w:t>
        </w:r>
        <w:bookmarkEnd w:id="1922"/>
      </w:ins>
    </w:p>
    <w:p w14:paraId="74B9863E" w14:textId="2DDD3BF2" w:rsidR="006F37C6" w:rsidRDefault="006F37C6" w:rsidP="006F37C6">
      <w:pPr>
        <w:rPr>
          <w:ins w:id="1926" w:author="Michele Hart" w:date="2016-09-18T23:46:00Z"/>
        </w:rPr>
      </w:pPr>
      <w:ins w:id="1927" w:author="Michele Hart" w:date="2016-09-03T00:06:00Z">
        <w:r>
          <w:t xml:space="preserve">If you’re trying to fit multiple charts into a report, maximizing your data-ink ratio will help make the story in your data stand out. </w:t>
        </w:r>
      </w:ins>
      <w:ins w:id="1928" w:author="Michele Hart" w:date="2016-09-17T18:31:00Z">
        <w:r w:rsidR="007F20B7">
          <w:t xml:space="preserve">As mentioned above, </w:t>
        </w:r>
      </w:ins>
      <w:ins w:id="1929" w:author="Michele Hart" w:date="2016-09-03T00:06:00Z">
        <w:r>
          <w:t xml:space="preserve">Edward Tufte coined ‘data-ink’ ratio: the goal is remove as many marks from a chart as possible without impairing a reader’s ability to interpret the data. </w:t>
        </w:r>
      </w:ins>
    </w:p>
    <w:p w14:paraId="4634553C" w14:textId="4BD987DB" w:rsidR="00EF6341" w:rsidRDefault="00EF6341" w:rsidP="00EF6341">
      <w:pPr>
        <w:rPr>
          <w:ins w:id="1930" w:author="Michele Hart" w:date="2016-09-18T23:46:00Z"/>
        </w:rPr>
      </w:pPr>
      <w:ins w:id="1931" w:author="Michele Hart" w:date="2016-09-18T23:46:00Z">
        <w:r>
          <w:t>In the first set of charts below, there are redundant axis labels (Jan 2014, Apr 2014 etc.) and titles (“by Date”). The titles for each chart also require dedicated horizontal space across each chart.</w:t>
        </w:r>
      </w:ins>
      <w:ins w:id="1932" w:author="Michele Hart" w:date="2016-09-18T23:47:00Z">
        <w:r>
          <w:t xml:space="preserve"> </w:t>
        </w:r>
      </w:ins>
      <w:ins w:id="1933" w:author="Michele Hart" w:date="2016-09-18T23:46:00Z">
        <w:r>
          <w:t>By removing the chart titles and turning on individual axis labels we remove some ink and have better use of the overall space.</w:t>
        </w:r>
      </w:ins>
      <w:ins w:id="1934" w:author="Michele Hart" w:date="2016-09-18T23:47:00Z">
        <w:r>
          <w:t xml:space="preserve"> </w:t>
        </w:r>
      </w:ins>
      <w:ins w:id="1935" w:author="Michele Hart" w:date="2016-09-18T23:46:00Z">
        <w:r>
          <w:t>We can remove the axis labels for the top two charts to further reduce ink and use more of the space for data.</w:t>
        </w:r>
      </w:ins>
    </w:p>
    <w:p w14:paraId="1B51700F" w14:textId="6CF10B85" w:rsidR="00EF6341" w:rsidRDefault="00EF6341" w:rsidP="00EF6341">
      <w:pPr>
        <w:rPr>
          <w:ins w:id="1936" w:author="Michele Hart" w:date="2016-09-18T23:47:00Z"/>
        </w:rPr>
      </w:pPr>
      <w:ins w:id="1937" w:author="Michele Hart" w:date="2016-09-18T23:46:00Z">
        <w:r>
          <w:lastRenderedPageBreak/>
          <w:t>If there were particular time periods that you wanted to call out, you could draw lines or rectangles behind all the charts to help draw the eye up and down to aid comparisons.</w:t>
        </w:r>
      </w:ins>
    </w:p>
    <w:p w14:paraId="7653EF50" w14:textId="435EB356" w:rsidR="00EF6341" w:rsidRDefault="00EF6341" w:rsidP="00EF6341">
      <w:pPr>
        <w:rPr>
          <w:ins w:id="1938" w:author="Michele Hart" w:date="2016-10-01T12:38:00Z"/>
        </w:rPr>
      </w:pPr>
      <w:ins w:id="1939" w:author="Michele Hart" w:date="2016-09-18T23:48:00Z">
        <w:r>
          <w:rPr>
            <w:noProof/>
          </w:rPr>
          <w:drawing>
            <wp:inline distT="0" distB="0" distL="0" distR="0" wp14:anchorId="3FDB374B" wp14:editId="57E50F63">
              <wp:extent cx="2938253" cy="269144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7608" cy="2709170"/>
                      </a:xfrm>
                      <a:prstGeom prst="rect">
                        <a:avLst/>
                      </a:prstGeom>
                    </pic:spPr>
                  </pic:pic>
                </a:graphicData>
              </a:graphic>
            </wp:inline>
          </w:drawing>
        </w:r>
      </w:ins>
    </w:p>
    <w:p w14:paraId="2312BE9D" w14:textId="7946F189" w:rsidR="002B4A7C" w:rsidRDefault="002B4A7C">
      <w:pPr>
        <w:pStyle w:val="Figure"/>
        <w:rPr>
          <w:ins w:id="1940" w:author="Michele Hart" w:date="2016-09-18T23:48:00Z"/>
        </w:rPr>
        <w:pPrChange w:id="1941" w:author="Michele Hart" w:date="2016-10-01T12:38:00Z">
          <w:pPr/>
        </w:pPrChange>
      </w:pPr>
      <w:ins w:id="1942" w:author="Michele Hart" w:date="2016-10-01T12:39:00Z">
        <w:r>
          <w:t>Before</w:t>
        </w:r>
      </w:ins>
    </w:p>
    <w:p w14:paraId="618D1A15" w14:textId="74861DC7" w:rsidR="00EF6341" w:rsidRDefault="00EF6341" w:rsidP="00EF6341">
      <w:pPr>
        <w:rPr>
          <w:ins w:id="1943" w:author="Michele Hart" w:date="2016-09-18T23:48:00Z"/>
        </w:rPr>
      </w:pPr>
    </w:p>
    <w:p w14:paraId="58315F9D" w14:textId="31AD1F8A" w:rsidR="00EF6341" w:rsidRDefault="00EF6341" w:rsidP="00EF6341">
      <w:pPr>
        <w:rPr>
          <w:ins w:id="1944" w:author="Michele Hart" w:date="2016-10-01T12:39:00Z"/>
        </w:rPr>
      </w:pPr>
      <w:ins w:id="1945" w:author="Michele Hart" w:date="2016-09-18T23:48:00Z">
        <w:r>
          <w:rPr>
            <w:noProof/>
          </w:rPr>
          <w:drawing>
            <wp:inline distT="0" distB="0" distL="0" distR="0" wp14:anchorId="48C7ECB0" wp14:editId="38CFF062">
              <wp:extent cx="3079631" cy="2659960"/>
              <wp:effectExtent l="0" t="0" r="698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320" cy="2673511"/>
                      </a:xfrm>
                      <a:prstGeom prst="rect">
                        <a:avLst/>
                      </a:prstGeom>
                    </pic:spPr>
                  </pic:pic>
                </a:graphicData>
              </a:graphic>
            </wp:inline>
          </w:drawing>
        </w:r>
      </w:ins>
    </w:p>
    <w:p w14:paraId="599FB3E5" w14:textId="00990869" w:rsidR="002B4A7C" w:rsidRDefault="002B4A7C">
      <w:pPr>
        <w:pStyle w:val="Figure"/>
        <w:rPr>
          <w:ins w:id="1946" w:author="Michele Hart" w:date="2016-09-03T00:06:00Z"/>
        </w:rPr>
        <w:pPrChange w:id="1947" w:author="Michele Hart" w:date="2016-10-01T12:39:00Z">
          <w:pPr/>
        </w:pPrChange>
      </w:pPr>
      <w:ins w:id="1948" w:author="Michele Hart" w:date="2016-10-01T12:39:00Z">
        <w:r>
          <w:t>After</w:t>
        </w:r>
      </w:ins>
    </w:p>
    <w:p w14:paraId="3CC4C983" w14:textId="5660AD8F" w:rsidR="006F37C6" w:rsidRDefault="006F37C6" w:rsidP="006F37C6">
      <w:pPr>
        <w:rPr>
          <w:ins w:id="1949" w:author="Michele Hart" w:date="2016-09-03T00:06:00Z"/>
        </w:rPr>
      </w:pPr>
    </w:p>
    <w:p w14:paraId="081A9CEA" w14:textId="1BA69FBB" w:rsidR="00F77E3A" w:rsidRDefault="00436400">
      <w:pPr>
        <w:rPr>
          <w:ins w:id="1950" w:author="Michele Hart" w:date="2016-09-13T20:21:00Z"/>
        </w:rPr>
      </w:pPr>
      <w:del w:id="1951" w:author="Michele Hart" w:date="2016-10-01T11:59:00Z">
        <w:r w:rsidDel="005B5E74">
          <w:rPr>
            <w:rStyle w:val="CommentReference"/>
          </w:rPr>
          <w:commentReference w:id="1952"/>
        </w:r>
      </w:del>
      <w:ins w:id="1953" w:author="Michele Hart" w:date="2016-09-13T20:16:00Z">
        <w:r w:rsidR="00F77E3A">
          <w:t xml:space="preserve">Consider how your readers will be viewing the report and ensure your visuals and text are large enough and dark enough to be read. </w:t>
        </w:r>
      </w:ins>
      <w:ins w:id="1954" w:author="Michele Hart" w:date="2016-09-13T20:20:00Z">
        <w:r w:rsidR="00F77E3A">
          <w:t>If you have a proportionally-larger visual on the page, readers may assume it’s the most important.</w:t>
        </w:r>
      </w:ins>
      <w:ins w:id="1955" w:author="Michele Hart" w:date="2016-09-13T20:17:00Z">
        <w:r w:rsidR="00F77E3A">
          <w:t xml:space="preserve"> </w:t>
        </w:r>
      </w:ins>
      <w:ins w:id="1956" w:author="Michele Hart" w:date="2016-09-13T20:18:00Z">
        <w:r w:rsidR="00F77E3A">
          <w:t xml:space="preserve">Put enough space between the visuals that your report doesn’t look cluttered and confusing.  Align your visuals to help direct the eyes of your </w:t>
        </w:r>
      </w:ins>
      <w:ins w:id="1957" w:author="Michele Hart" w:date="2016-09-14T02:04:00Z">
        <w:r w:rsidR="00326F2C">
          <w:t>reader</w:t>
        </w:r>
      </w:ins>
      <w:ins w:id="1958" w:author="Michele Hart" w:date="2016-09-13T20:18:00Z">
        <w:r w:rsidR="00F77E3A">
          <w:t xml:space="preserve">s. </w:t>
        </w:r>
      </w:ins>
    </w:p>
    <w:p w14:paraId="57733F40" w14:textId="5F58681E" w:rsidR="00F77E3A" w:rsidRDefault="00F77E3A">
      <w:pPr>
        <w:rPr>
          <w:ins w:id="1959" w:author="Michele Hart" w:date="2016-09-13T20:21:00Z"/>
        </w:rPr>
      </w:pPr>
      <w:ins w:id="1960" w:author="Michele Hart" w:date="2016-09-13T20:21:00Z">
        <w:r>
          <w:t>To resize a visual:</w:t>
        </w:r>
      </w:ins>
    </w:p>
    <w:p w14:paraId="5D9F3D5C" w14:textId="2C4CF4F0" w:rsidR="00F77E3A" w:rsidRDefault="00F77E3A">
      <w:pPr>
        <w:pStyle w:val="ListParagraph"/>
        <w:numPr>
          <w:ilvl w:val="0"/>
          <w:numId w:val="31"/>
        </w:numPr>
        <w:rPr>
          <w:ins w:id="1961" w:author="Michele Hart" w:date="2016-09-13T20:22:00Z"/>
        </w:rPr>
        <w:pPrChange w:id="1962" w:author="Michele Hart" w:date="2016-09-13T20:21:00Z">
          <w:pPr/>
        </w:pPrChange>
      </w:pPr>
      <w:ins w:id="1963" w:author="Michele Hart" w:date="2016-09-13T20:21:00Z">
        <w:r>
          <w:lastRenderedPageBreak/>
          <w:t xml:space="preserve">Select the visual to make it active. </w:t>
        </w:r>
      </w:ins>
    </w:p>
    <w:p w14:paraId="1F5D6093" w14:textId="65358414" w:rsidR="00F77E3A" w:rsidRDefault="009E04D3">
      <w:pPr>
        <w:pStyle w:val="ListParagraph"/>
        <w:numPr>
          <w:ilvl w:val="0"/>
          <w:numId w:val="31"/>
        </w:numPr>
        <w:rPr>
          <w:ins w:id="1964" w:author="Michele Hart" w:date="2016-09-13T20:24:00Z"/>
        </w:rPr>
        <w:pPrChange w:id="1965" w:author="Michele Hart" w:date="2016-09-13T20:21:00Z">
          <w:pPr/>
        </w:pPrChange>
      </w:pPr>
      <w:ins w:id="1966" w:author="Michele Hart" w:date="2016-09-13T20:22:00Z">
        <w:r>
          <w:t xml:space="preserve">Grab and drag one of the </w:t>
        </w:r>
        <w:r w:rsidR="00F77E3A">
          <w:t xml:space="preserve">handles to adjust the size. </w:t>
        </w:r>
      </w:ins>
    </w:p>
    <w:p w14:paraId="6DAD0600" w14:textId="5118EC6D" w:rsidR="00F77E3A" w:rsidRDefault="00F77E3A">
      <w:pPr>
        <w:ind w:left="360"/>
        <w:rPr>
          <w:ins w:id="1967" w:author="Michele Hart" w:date="2016-09-13T20:24:00Z"/>
        </w:rPr>
        <w:pPrChange w:id="1968" w:author="Michele Hart" w:date="2016-09-13T20:24:00Z">
          <w:pPr/>
        </w:pPrChange>
      </w:pPr>
      <w:ins w:id="1969" w:author="Michele Hart" w:date="2016-09-13T20:24:00Z">
        <w:r>
          <w:rPr>
            <w:noProof/>
          </w:rPr>
          <w:drawing>
            <wp:inline distT="0" distB="0" distL="0" distR="0" wp14:anchorId="58A7EC6E" wp14:editId="56250632">
              <wp:extent cx="3104762" cy="2371429"/>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ower-bi-drag-handles.png"/>
                      <pic:cNvPicPr/>
                    </pic:nvPicPr>
                    <pic:blipFill>
                      <a:blip r:embed="rId52">
                        <a:extLst>
                          <a:ext uri="{28A0092B-C50C-407E-A947-70E740481C1C}">
                            <a14:useLocalDpi xmlns:a14="http://schemas.microsoft.com/office/drawing/2010/main" val="0"/>
                          </a:ext>
                        </a:extLst>
                      </a:blip>
                      <a:stretch>
                        <a:fillRect/>
                      </a:stretch>
                    </pic:blipFill>
                    <pic:spPr>
                      <a:xfrm>
                        <a:off x="0" y="0"/>
                        <a:ext cx="3104762" cy="2371429"/>
                      </a:xfrm>
                      <a:prstGeom prst="rect">
                        <a:avLst/>
                      </a:prstGeom>
                    </pic:spPr>
                  </pic:pic>
                </a:graphicData>
              </a:graphic>
            </wp:inline>
          </w:drawing>
        </w:r>
      </w:ins>
    </w:p>
    <w:p w14:paraId="7FC249E1" w14:textId="745F36A5" w:rsidR="009E04D3" w:rsidRDefault="009E04D3">
      <w:pPr>
        <w:ind w:left="360"/>
        <w:rPr>
          <w:ins w:id="1970" w:author="Michele Hart" w:date="2016-09-13T20:24:00Z"/>
        </w:rPr>
        <w:pPrChange w:id="1971" w:author="Michele Hart" w:date="2016-09-13T20:24:00Z">
          <w:pPr/>
        </w:pPrChange>
      </w:pPr>
      <w:ins w:id="1972" w:author="Michele Hart" w:date="2016-09-13T20:25:00Z">
        <w:r>
          <w:t>To move a visual:</w:t>
        </w:r>
      </w:ins>
    </w:p>
    <w:p w14:paraId="255D7419" w14:textId="3AF20514" w:rsidR="009E04D3" w:rsidRDefault="009E04D3">
      <w:pPr>
        <w:pStyle w:val="ListParagraph"/>
        <w:numPr>
          <w:ilvl w:val="0"/>
          <w:numId w:val="32"/>
        </w:numPr>
        <w:rPr>
          <w:ins w:id="1973" w:author="Michele Hart" w:date="2016-09-13T20:26:00Z"/>
        </w:rPr>
        <w:pPrChange w:id="1974" w:author="Michele Hart" w:date="2016-09-13T20:24:00Z">
          <w:pPr/>
        </w:pPrChange>
      </w:pPr>
      <w:ins w:id="1975" w:author="Michele Hart" w:date="2016-09-13T20:26:00Z">
        <w:r>
          <w:t>Select the visual to make it active.</w:t>
        </w:r>
      </w:ins>
    </w:p>
    <w:p w14:paraId="71B9A010" w14:textId="4F2E7D76" w:rsidR="009E04D3" w:rsidRDefault="009E04D3">
      <w:pPr>
        <w:pStyle w:val="ListParagraph"/>
        <w:numPr>
          <w:ilvl w:val="0"/>
          <w:numId w:val="32"/>
        </w:numPr>
        <w:rPr>
          <w:ins w:id="1976" w:author="Michele Hart" w:date="2016-09-13T20:26:00Z"/>
        </w:rPr>
        <w:pPrChange w:id="1977" w:author="Michele Hart" w:date="2016-09-13T20:24:00Z">
          <w:pPr/>
        </w:pPrChange>
      </w:pPr>
      <w:ins w:id="1978" w:author="Michele Hart" w:date="2016-09-13T20:26:00Z">
        <w:r>
          <w:t xml:space="preserve">Select and hold the </w:t>
        </w:r>
      </w:ins>
      <w:ins w:id="1979" w:author="Michele Hart" w:date="2016-09-18T23:48:00Z">
        <w:r w:rsidR="00EF6341">
          <w:t>gripper bar</w:t>
        </w:r>
      </w:ins>
      <w:ins w:id="1980" w:author="Michele Hart" w:date="2016-09-13T20:26:00Z">
        <w:r>
          <w:t xml:space="preserve"> at the top middle of the visual and drag the visual to its new location.</w:t>
        </w:r>
      </w:ins>
    </w:p>
    <w:p w14:paraId="62F04C4C" w14:textId="24A43682" w:rsidR="009E04D3" w:rsidRDefault="009E04D3">
      <w:pPr>
        <w:ind w:left="360"/>
        <w:rPr>
          <w:ins w:id="1981" w:author="Michele Hart" w:date="2016-09-13T20:17:00Z"/>
        </w:rPr>
        <w:pPrChange w:id="1982" w:author="Michele Hart" w:date="2016-09-13T20:27:00Z">
          <w:pPr/>
        </w:pPrChange>
      </w:pPr>
      <w:ins w:id="1983" w:author="Michele Hart" w:date="2016-09-13T20:27:00Z">
        <w:r>
          <w:rPr>
            <w:noProof/>
          </w:rPr>
          <w:drawing>
            <wp:inline distT="0" distB="0" distL="0" distR="0" wp14:anchorId="4ACBCEE0" wp14:editId="0C15F100">
              <wp:extent cx="2895238" cy="2190476"/>
              <wp:effectExtent l="0" t="0" r="635"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ower-bi-move.png"/>
                      <pic:cNvPicPr/>
                    </pic:nvPicPr>
                    <pic:blipFill>
                      <a:blip r:embed="rId53">
                        <a:extLst>
                          <a:ext uri="{28A0092B-C50C-407E-A947-70E740481C1C}">
                            <a14:useLocalDpi xmlns:a14="http://schemas.microsoft.com/office/drawing/2010/main" val="0"/>
                          </a:ext>
                        </a:extLst>
                      </a:blip>
                      <a:stretch>
                        <a:fillRect/>
                      </a:stretch>
                    </pic:blipFill>
                    <pic:spPr>
                      <a:xfrm>
                        <a:off x="0" y="0"/>
                        <a:ext cx="2895238" cy="2190476"/>
                      </a:xfrm>
                      <a:prstGeom prst="rect">
                        <a:avLst/>
                      </a:prstGeom>
                    </pic:spPr>
                  </pic:pic>
                </a:graphicData>
              </a:graphic>
            </wp:inline>
          </w:drawing>
        </w:r>
      </w:ins>
    </w:p>
    <w:p w14:paraId="254E531D" w14:textId="77777777" w:rsidR="00F77E3A" w:rsidRDefault="00F77E3A">
      <w:pPr>
        <w:rPr>
          <w:ins w:id="1984" w:author="Michele Hart" w:date="2016-09-03T00:08:00Z"/>
        </w:rPr>
      </w:pPr>
    </w:p>
    <w:p w14:paraId="54BD8CDD" w14:textId="77777777" w:rsidR="00012F46" w:rsidRPr="00AE04F3" w:rsidRDefault="00012F46">
      <w:pPr>
        <w:pStyle w:val="Heading3"/>
        <w:rPr>
          <w:ins w:id="1985" w:author="Michele Hart" w:date="2016-09-03T12:12:00Z"/>
        </w:rPr>
        <w:pPrChange w:id="1986" w:author="Michele Hart" w:date="2016-09-13T21:10:00Z">
          <w:pPr>
            <w:pStyle w:val="Heading4"/>
          </w:pPr>
        </w:pPrChange>
      </w:pPr>
      <w:bookmarkStart w:id="1987" w:name="_Toc463088177"/>
      <w:bookmarkStart w:id="1988" w:name="_Ref467618735"/>
      <w:ins w:id="1989" w:author="Michele Hart" w:date="2016-09-03T12:12:00Z">
        <w:r>
          <w:t>Titles and labels that are part of the visualizations</w:t>
        </w:r>
        <w:bookmarkEnd w:id="1987"/>
        <w:bookmarkEnd w:id="1988"/>
      </w:ins>
    </w:p>
    <w:p w14:paraId="5EC3DCD1" w14:textId="1BB54D43" w:rsidR="006F37C6" w:rsidRDefault="00012F46">
      <w:pPr>
        <w:rPr>
          <w:ins w:id="1990" w:author="Michele Hart" w:date="2016-09-14T02:10:00Z"/>
        </w:rPr>
      </w:pPr>
      <w:ins w:id="1991" w:author="Michele Hart" w:date="2016-09-03T12:12:00Z">
        <w:r>
          <w:t xml:space="preserve">Ensure titles and labels are readable and self-explanatory. </w:t>
        </w:r>
      </w:ins>
      <w:ins w:id="1992" w:author="Michele Hart" w:date="2016-10-16T06:24:00Z">
        <w:r w:rsidR="005A3933">
          <w:t>T</w:t>
        </w:r>
      </w:ins>
      <w:ins w:id="1993" w:author="Michele Hart" w:date="2016-09-03T12:12:00Z">
        <w:r w:rsidR="00E23E92">
          <w:t xml:space="preserve">  </w:t>
        </w:r>
      </w:ins>
    </w:p>
    <w:p w14:paraId="1912E5E4" w14:textId="77777777" w:rsidR="00326F2C" w:rsidRDefault="00326F2C">
      <w:pPr>
        <w:rPr>
          <w:ins w:id="1994" w:author="Michele Hart" w:date="2016-09-13T20:43:00Z"/>
        </w:rPr>
      </w:pPr>
    </w:p>
    <w:p w14:paraId="5B78BDF5" w14:textId="05E79E73" w:rsidR="00E23E92" w:rsidRDefault="00E23E92">
      <w:pPr>
        <w:pStyle w:val="Heading4"/>
        <w:rPr>
          <w:ins w:id="1995" w:author="Michele Hart" w:date="2016-09-13T20:53:00Z"/>
        </w:rPr>
        <w:pPrChange w:id="1996" w:author="Michele Hart" w:date="2016-09-13T21:10:00Z">
          <w:pPr/>
        </w:pPrChange>
      </w:pPr>
      <w:ins w:id="1997" w:author="Michele Hart" w:date="2016-09-13T20:43:00Z">
        <w:r w:rsidRPr="00A074B3">
          <w:t>The formatting pane</w:t>
        </w:r>
      </w:ins>
    </w:p>
    <w:p w14:paraId="21B64392" w14:textId="2FE11D41" w:rsidR="00AD365D" w:rsidRPr="00AD365D" w:rsidRDefault="00AD365D">
      <w:pPr>
        <w:rPr>
          <w:ins w:id="1998" w:author="Michele Hart" w:date="2016-09-13T20:41:00Z"/>
          <w:noProof/>
          <w:rPrChange w:id="1999" w:author="Michele Hart" w:date="2016-09-13T20:54:00Z">
            <w:rPr>
              <w:ins w:id="2000" w:author="Michele Hart" w:date="2016-09-13T20:41:00Z"/>
            </w:rPr>
          </w:rPrChange>
        </w:rPr>
      </w:pPr>
      <w:ins w:id="2001" w:author="Michele Hart" w:date="2016-09-13T20:53:00Z">
        <w:r w:rsidRPr="00AD365D">
          <w:rPr>
            <w:rPrChange w:id="2002" w:author="Michele Hart" w:date="2016-09-13T20:54:00Z">
              <w:rPr>
                <w:b/>
              </w:rPr>
            </w:rPrChange>
          </w:rPr>
          <w:t xml:space="preserve">For all of the formatting adjustments listed below, select the paintbrush icon to open the formatting pane.  </w:t>
        </w:r>
      </w:ins>
    </w:p>
    <w:p w14:paraId="43E33AAE" w14:textId="3DDFF2B4" w:rsidR="00E23E92" w:rsidRDefault="00E23E92">
      <w:pPr>
        <w:rPr>
          <w:ins w:id="2003" w:author="Michele Hart" w:date="2016-09-03T00:08:00Z"/>
        </w:rPr>
      </w:pPr>
      <w:ins w:id="2004" w:author="Michele Hart" w:date="2016-09-13T20:43:00Z">
        <w:r>
          <w:rPr>
            <w:noProof/>
          </w:rPr>
          <w:lastRenderedPageBreak/>
          <w:drawing>
            <wp:inline distT="0" distB="0" distL="0" distR="0" wp14:anchorId="536EC253" wp14:editId="3A34CFC4">
              <wp:extent cx="1457143" cy="195238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ower-bi-paintbrush.png"/>
                      <pic:cNvPicPr/>
                    </pic:nvPicPr>
                    <pic:blipFill>
                      <a:blip r:embed="rId54">
                        <a:extLst>
                          <a:ext uri="{28A0092B-C50C-407E-A947-70E740481C1C}">
                            <a14:useLocalDpi xmlns:a14="http://schemas.microsoft.com/office/drawing/2010/main" val="0"/>
                          </a:ext>
                        </a:extLst>
                      </a:blip>
                      <a:stretch>
                        <a:fillRect/>
                      </a:stretch>
                    </pic:blipFill>
                    <pic:spPr>
                      <a:xfrm>
                        <a:off x="0" y="0"/>
                        <a:ext cx="1457143" cy="1952381"/>
                      </a:xfrm>
                      <a:prstGeom prst="rect">
                        <a:avLst/>
                      </a:prstGeom>
                    </pic:spPr>
                  </pic:pic>
                </a:graphicData>
              </a:graphic>
            </wp:inline>
          </w:drawing>
        </w:r>
      </w:ins>
    </w:p>
    <w:p w14:paraId="0A6479FE" w14:textId="472B3140" w:rsidR="00B45288" w:rsidRPr="00D76F77" w:rsidRDefault="00B45288" w:rsidP="00B45288">
      <w:pPr>
        <w:rPr>
          <w:ins w:id="2005" w:author="Michele Hart" w:date="2016-09-13T21:09:00Z"/>
          <w:noProof/>
        </w:rPr>
      </w:pPr>
      <w:ins w:id="2006" w:author="Michele Hart" w:date="2016-09-13T21:09:00Z">
        <w:r w:rsidRPr="00D76F77">
          <w:t>Then select the visual element to adjust</w:t>
        </w:r>
        <w:r>
          <w:t xml:space="preserve"> and make sure it is set to </w:t>
        </w:r>
        <w:r w:rsidRPr="00D76F77">
          <w:rPr>
            <w:b/>
          </w:rPr>
          <w:t>On</w:t>
        </w:r>
        <w:r w:rsidRPr="00D76F77">
          <w:t>.</w:t>
        </w:r>
        <w:r>
          <w:rPr>
            <w:noProof/>
          </w:rPr>
          <w:t xml:space="preserve"> Examples of visual elements are: </w:t>
        </w:r>
        <w:r w:rsidRPr="00ED71E7">
          <w:rPr>
            <w:b/>
            <w:noProof/>
            <w:rPrChange w:id="2007" w:author="Michele Hart" w:date="2016-09-14T02:56:00Z">
              <w:rPr>
                <w:noProof/>
              </w:rPr>
            </w:rPrChange>
          </w:rPr>
          <w:t>X-Axis</w:t>
        </w:r>
        <w:r>
          <w:rPr>
            <w:noProof/>
          </w:rPr>
          <w:t xml:space="preserve">, </w:t>
        </w:r>
        <w:r w:rsidRPr="00ED71E7">
          <w:rPr>
            <w:b/>
            <w:noProof/>
            <w:rPrChange w:id="2008" w:author="Michele Hart" w:date="2016-09-14T02:56:00Z">
              <w:rPr>
                <w:noProof/>
              </w:rPr>
            </w:rPrChange>
          </w:rPr>
          <w:t>Y-Axis</w:t>
        </w:r>
        <w:r>
          <w:rPr>
            <w:noProof/>
          </w:rPr>
          <w:t xml:space="preserve">, </w:t>
        </w:r>
        <w:r w:rsidRPr="00ED71E7">
          <w:rPr>
            <w:b/>
            <w:noProof/>
            <w:rPrChange w:id="2009" w:author="Michele Hart" w:date="2016-09-14T02:56:00Z">
              <w:rPr>
                <w:noProof/>
              </w:rPr>
            </w:rPrChange>
          </w:rPr>
          <w:t>Title</w:t>
        </w:r>
        <w:r>
          <w:rPr>
            <w:noProof/>
          </w:rPr>
          <w:t xml:space="preserve">, </w:t>
        </w:r>
        <w:r w:rsidRPr="00ED71E7">
          <w:rPr>
            <w:b/>
            <w:noProof/>
            <w:rPrChange w:id="2010" w:author="Michele Hart" w:date="2016-09-14T02:57:00Z">
              <w:rPr>
                <w:noProof/>
              </w:rPr>
            </w:rPrChange>
          </w:rPr>
          <w:t>Data labels</w:t>
        </w:r>
        <w:r>
          <w:rPr>
            <w:noProof/>
          </w:rPr>
          <w:t xml:space="preserve">, and </w:t>
        </w:r>
        <w:r w:rsidRPr="00ED71E7">
          <w:rPr>
            <w:b/>
            <w:noProof/>
            <w:rPrChange w:id="2011" w:author="Michele Hart" w:date="2016-09-14T02:57:00Z">
              <w:rPr>
                <w:noProof/>
              </w:rPr>
            </w:rPrChange>
          </w:rPr>
          <w:t>Legend</w:t>
        </w:r>
        <w:r>
          <w:rPr>
            <w:noProof/>
          </w:rPr>
          <w:t xml:space="preserve">. The example below shows the </w:t>
        </w:r>
        <w:r w:rsidRPr="00B45288">
          <w:rPr>
            <w:b/>
            <w:noProof/>
            <w:rPrChange w:id="2012" w:author="Michele Hart" w:date="2016-09-13T21:09:00Z">
              <w:rPr>
                <w:noProof/>
              </w:rPr>
            </w:rPrChange>
          </w:rPr>
          <w:t>Title</w:t>
        </w:r>
        <w:r>
          <w:rPr>
            <w:noProof/>
          </w:rPr>
          <w:t xml:space="preserve"> element.</w:t>
        </w:r>
      </w:ins>
    </w:p>
    <w:p w14:paraId="52048651" w14:textId="77777777" w:rsidR="00B45288" w:rsidRDefault="00B45288" w:rsidP="001104FC">
      <w:pPr>
        <w:rPr>
          <w:ins w:id="2013" w:author="Michele Hart" w:date="2016-09-13T21:09:00Z"/>
          <w:b/>
          <w:i/>
        </w:rPr>
      </w:pPr>
    </w:p>
    <w:p w14:paraId="1EA5D79E" w14:textId="23B5B2F9" w:rsidR="00B45288" w:rsidRDefault="00B45288" w:rsidP="001104FC">
      <w:pPr>
        <w:rPr>
          <w:ins w:id="2014" w:author="Michele Hart" w:date="2016-09-13T21:09:00Z"/>
          <w:b/>
          <w:i/>
        </w:rPr>
      </w:pPr>
      <w:ins w:id="2015" w:author="Michele Hart" w:date="2016-09-13T21:09:00Z">
        <w:r>
          <w:rPr>
            <w:noProof/>
            <w:sz w:val="16"/>
            <w:szCs w:val="16"/>
          </w:rPr>
          <w:drawing>
            <wp:inline distT="0" distB="0" distL="0" distR="0" wp14:anchorId="0C9FB50E" wp14:editId="681B407B">
              <wp:extent cx="1757238" cy="247896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ower-bi-title-formatting.png"/>
                      <pic:cNvPicPr/>
                    </pic:nvPicPr>
                    <pic:blipFill>
                      <a:blip r:embed="rId55">
                        <a:extLst>
                          <a:ext uri="{28A0092B-C50C-407E-A947-70E740481C1C}">
                            <a14:useLocalDpi xmlns:a14="http://schemas.microsoft.com/office/drawing/2010/main" val="0"/>
                          </a:ext>
                        </a:extLst>
                      </a:blip>
                      <a:stretch>
                        <a:fillRect/>
                      </a:stretch>
                    </pic:blipFill>
                    <pic:spPr>
                      <a:xfrm>
                        <a:off x="0" y="0"/>
                        <a:ext cx="1781654" cy="2513405"/>
                      </a:xfrm>
                      <a:prstGeom prst="rect">
                        <a:avLst/>
                      </a:prstGeom>
                    </pic:spPr>
                  </pic:pic>
                </a:graphicData>
              </a:graphic>
            </wp:inline>
          </w:drawing>
        </w:r>
      </w:ins>
    </w:p>
    <w:p w14:paraId="1BCE761D" w14:textId="77777777" w:rsidR="00B45288" w:rsidRDefault="00B45288" w:rsidP="001104FC">
      <w:pPr>
        <w:rPr>
          <w:ins w:id="2016" w:author="Michele Hart" w:date="2016-09-13T21:09:00Z"/>
          <w:b/>
          <w:i/>
        </w:rPr>
      </w:pPr>
    </w:p>
    <w:p w14:paraId="629F6EC8" w14:textId="5F0D49A0" w:rsidR="001104FC" w:rsidRPr="00A074B3" w:rsidRDefault="001104FC">
      <w:pPr>
        <w:pStyle w:val="Heading4"/>
        <w:rPr>
          <w:ins w:id="2017" w:author="Michele Hart" w:date="2016-09-03T12:23:00Z"/>
        </w:rPr>
        <w:pPrChange w:id="2018" w:author="Michele Hart" w:date="2016-09-13T21:10:00Z">
          <w:pPr/>
        </w:pPrChange>
      </w:pPr>
      <w:ins w:id="2019" w:author="Michele Hart" w:date="2016-09-03T12:23:00Z">
        <w:r w:rsidRPr="00AD365D">
          <w:rPr>
            <w:rPrChange w:id="2020" w:author="Michele Hart" w:date="2016-09-13T20:55:00Z">
              <w:rPr>
                <w:b/>
              </w:rPr>
            </w:rPrChange>
          </w:rPr>
          <w:t>Set the text size</w:t>
        </w:r>
      </w:ins>
    </w:p>
    <w:p w14:paraId="31830112" w14:textId="0C903D68" w:rsidR="006F37C6" w:rsidRDefault="001104FC">
      <w:pPr>
        <w:rPr>
          <w:ins w:id="2021" w:author="Michele Hart" w:date="2016-09-03T12:23:00Z"/>
        </w:rPr>
      </w:pPr>
      <w:ins w:id="2022" w:author="Michele Hart" w:date="2016-09-03T12:23:00Z">
        <w:r>
          <w:t>Text size can be adjusted for titles and data labels, but not for X or Y axes</w:t>
        </w:r>
      </w:ins>
      <w:ins w:id="2023" w:author="Michele Hart" w:date="2016-09-13T20:30:00Z">
        <w:r w:rsidR="009E04D3">
          <w:t xml:space="preserve"> or legends</w:t>
        </w:r>
      </w:ins>
      <w:ins w:id="2024" w:author="Michele Hart" w:date="2016-09-03T12:23:00Z">
        <w:r>
          <w:t xml:space="preserve">.  For data labels specifically, play with the </w:t>
        </w:r>
        <w:r w:rsidRPr="00A83C4C">
          <w:rPr>
            <w:b/>
          </w:rPr>
          <w:t>Display units</w:t>
        </w:r>
        <w:r>
          <w:t xml:space="preserve"> and number of </w:t>
        </w:r>
        <w:r w:rsidRPr="00A83C4C">
          <w:rPr>
            <w:b/>
          </w:rPr>
          <w:t>Decimal Places</w:t>
        </w:r>
        <w:r>
          <w:t xml:space="preserve"> until you find the optimal level of detail for displaying on your report.   </w:t>
        </w:r>
      </w:ins>
    </w:p>
    <w:p w14:paraId="09B03C5F" w14:textId="411ABA98" w:rsidR="00FA5665" w:rsidRPr="00A074B3" w:rsidRDefault="00182113">
      <w:pPr>
        <w:pStyle w:val="Heading4"/>
        <w:rPr>
          <w:ins w:id="2025" w:author="Michele Hart" w:date="2016-09-03T12:24:00Z"/>
          <w:sz w:val="24"/>
        </w:rPr>
        <w:pPrChange w:id="2026" w:author="Michele Hart" w:date="2016-09-13T21:10:00Z">
          <w:pPr/>
        </w:pPrChange>
      </w:pPr>
      <w:ins w:id="2027" w:author="Michele Hart" w:date="2016-09-13T20:38:00Z">
        <w:r w:rsidRPr="00AD365D">
          <w:rPr>
            <w:rPrChange w:id="2028" w:author="Michele Hart" w:date="2016-09-13T20:55:00Z">
              <w:rPr>
                <w:b/>
              </w:rPr>
            </w:rPrChange>
          </w:rPr>
          <w:t>S</w:t>
        </w:r>
      </w:ins>
      <w:ins w:id="2029" w:author="Michele Hart" w:date="2016-09-03T12:24:00Z">
        <w:r w:rsidR="00FA5665" w:rsidRPr="00AD365D">
          <w:rPr>
            <w:rPrChange w:id="2030" w:author="Michele Hart" w:date="2016-09-13T20:55:00Z">
              <w:rPr>
                <w:b/>
              </w:rPr>
            </w:rPrChange>
          </w:rPr>
          <w:t>et the text alignment</w:t>
        </w:r>
      </w:ins>
    </w:p>
    <w:p w14:paraId="4908AF07" w14:textId="5A6C5E55" w:rsidR="00FA5665" w:rsidRDefault="00FA5665">
      <w:pPr>
        <w:rPr>
          <w:ins w:id="2031" w:author="Michele Hart" w:date="2016-09-13T20:51:00Z"/>
        </w:rPr>
      </w:pPr>
      <w:ins w:id="2032" w:author="Michele Hart" w:date="2016-09-03T12:24:00Z">
        <w:r>
          <w:t xml:space="preserve">The choices for title alignment are left, right, and center.  </w:t>
        </w:r>
      </w:ins>
      <w:ins w:id="2033" w:author="Michele Hart" w:date="2016-09-13T20:50:00Z">
        <w:r w:rsidR="00E23E92">
          <w:t xml:space="preserve">Choose one and apply that same setting to all visuals on the page. </w:t>
        </w:r>
      </w:ins>
      <w:ins w:id="2034" w:author="Michele Hart" w:date="2016-09-13T20:56:00Z">
        <w:r w:rsidR="00AD365D">
          <w:t xml:space="preserve"> </w:t>
        </w:r>
      </w:ins>
    </w:p>
    <w:p w14:paraId="79C471BD" w14:textId="29A263FE" w:rsidR="00AD365D" w:rsidRPr="005B733E" w:rsidRDefault="00AD365D">
      <w:pPr>
        <w:pStyle w:val="Heading4"/>
        <w:rPr>
          <w:ins w:id="2035" w:author="Michele Hart" w:date="2016-09-13T20:50:00Z"/>
        </w:rPr>
        <w:pPrChange w:id="2036" w:author="Michele Hart" w:date="2016-09-13T21:10:00Z">
          <w:pPr/>
        </w:pPrChange>
      </w:pPr>
      <w:ins w:id="2037" w:author="Michele Hart" w:date="2016-09-13T20:51:00Z">
        <w:r w:rsidRPr="00A074B3">
          <w:t>Set the text position</w:t>
        </w:r>
      </w:ins>
    </w:p>
    <w:p w14:paraId="154D7F75" w14:textId="3A8470C9" w:rsidR="00E23E92" w:rsidRDefault="00AD365D">
      <w:pPr>
        <w:rPr>
          <w:ins w:id="2038" w:author="Michele Hart" w:date="2016-09-13T20:50:00Z"/>
        </w:rPr>
      </w:pPr>
      <w:ins w:id="2039" w:author="Michele Hart" w:date="2016-09-13T20:51:00Z">
        <w:r>
          <w:t>Text position can be adjusted for</w:t>
        </w:r>
      </w:ins>
      <w:ins w:id="2040" w:author="Michele Hart" w:date="2016-09-13T20:53:00Z">
        <w:r>
          <w:t xml:space="preserve"> some</w:t>
        </w:r>
      </w:ins>
      <w:ins w:id="2041" w:author="Michele Hart" w:date="2016-09-13T20:51:00Z">
        <w:r>
          <w:t xml:space="preserve"> Y</w:t>
        </w:r>
      </w:ins>
      <w:ins w:id="2042" w:author="Michele Hart" w:date="2016-09-13T20:52:00Z">
        <w:r>
          <w:t xml:space="preserve"> axes</w:t>
        </w:r>
      </w:ins>
      <w:ins w:id="2043" w:author="Michele Hart" w:date="2016-09-13T20:53:00Z">
        <w:r>
          <w:t xml:space="preserve"> and for the legend.  </w:t>
        </w:r>
      </w:ins>
      <w:ins w:id="2044" w:author="Michele Hart" w:date="2016-09-13T20:51:00Z">
        <w:r>
          <w:t xml:space="preserve"> Whichever you choose, do the same for the other Y axes </w:t>
        </w:r>
      </w:ins>
      <w:ins w:id="2045" w:author="Michele Hart" w:date="2016-09-13T20:53:00Z">
        <w:r>
          <w:t xml:space="preserve">and any other legend </w:t>
        </w:r>
      </w:ins>
      <w:ins w:id="2046" w:author="Michele Hart" w:date="2016-09-13T20:51:00Z">
        <w:r>
          <w:t>on the page.</w:t>
        </w:r>
      </w:ins>
    </w:p>
    <w:p w14:paraId="2A67EB8B" w14:textId="45ACA7F0" w:rsidR="00AD365D" w:rsidRDefault="00AD365D">
      <w:pPr>
        <w:pStyle w:val="Heading4"/>
        <w:rPr>
          <w:ins w:id="2047" w:author="Michele Hart" w:date="2016-09-13T20:58:00Z"/>
        </w:rPr>
        <w:pPrChange w:id="2048" w:author="Michele Hart" w:date="2016-09-13T21:10:00Z">
          <w:pPr/>
        </w:pPrChange>
      </w:pPr>
      <w:ins w:id="2049" w:author="Michele Hart" w:date="2016-09-13T20:58:00Z">
        <w:r>
          <w:lastRenderedPageBreak/>
          <w:t xml:space="preserve">Set the </w:t>
        </w:r>
      </w:ins>
      <w:ins w:id="2050" w:author="Michele Hart" w:date="2016-09-13T21:08:00Z">
        <w:r w:rsidR="00E6590C">
          <w:t xml:space="preserve">title and </w:t>
        </w:r>
      </w:ins>
      <w:ins w:id="2051" w:author="Michele Hart" w:date="2016-09-13T20:58:00Z">
        <w:r>
          <w:t>label length</w:t>
        </w:r>
      </w:ins>
    </w:p>
    <w:p w14:paraId="66F579DA" w14:textId="5D1FB8F1" w:rsidR="00AD365D" w:rsidRPr="00B45288" w:rsidRDefault="00AD365D" w:rsidP="00E23E92">
      <w:pPr>
        <w:rPr>
          <w:ins w:id="2052" w:author="Michele Hart" w:date="2016-09-13T20:58:00Z"/>
          <w:rPrChange w:id="2053" w:author="Michele Hart" w:date="2016-09-13T21:08:00Z">
            <w:rPr>
              <w:ins w:id="2054" w:author="Michele Hart" w:date="2016-09-13T20:58:00Z"/>
              <w:b/>
              <w:i/>
            </w:rPr>
          </w:rPrChange>
        </w:rPr>
      </w:pPr>
      <w:ins w:id="2055" w:author="Michele Hart" w:date="2016-09-13T21:00:00Z">
        <w:r>
          <w:t>Adjust the length of titles, axes titles, data labels, and legends. If you decide to display any of these elements, adjusting the length</w:t>
        </w:r>
      </w:ins>
      <w:ins w:id="2056" w:author="Michele Hart" w:date="2016-09-13T21:01:00Z">
        <w:r>
          <w:t xml:space="preserve"> (along with text size)</w:t>
        </w:r>
      </w:ins>
      <w:ins w:id="2057" w:author="Michele Hart" w:date="2016-09-13T21:00:00Z">
        <w:r>
          <w:t xml:space="preserve"> ensures that nothing is truncated. </w:t>
        </w:r>
      </w:ins>
      <w:ins w:id="2058" w:author="Michele Hart" w:date="2016-09-13T21:01:00Z">
        <w:r w:rsidR="00E6590C">
          <w:t xml:space="preserve">For </w:t>
        </w:r>
        <w:r w:rsidR="00E6590C" w:rsidRPr="00E6590C">
          <w:rPr>
            <w:b/>
            <w:rPrChange w:id="2059" w:author="Michele Hart" w:date="2016-09-13T21:03:00Z">
              <w:rPr/>
            </w:rPrChange>
          </w:rPr>
          <w:t>Title</w:t>
        </w:r>
        <w:r w:rsidR="00E6590C">
          <w:t xml:space="preserve"> and </w:t>
        </w:r>
      </w:ins>
      <w:ins w:id="2060" w:author="Michele Hart" w:date="2016-09-13T21:03:00Z">
        <w:r w:rsidR="00E6590C" w:rsidRPr="00E6590C">
          <w:rPr>
            <w:b/>
            <w:rPrChange w:id="2061" w:author="Michele Hart" w:date="2016-09-13T21:03:00Z">
              <w:rPr/>
            </w:rPrChange>
          </w:rPr>
          <w:t>Legend</w:t>
        </w:r>
      </w:ins>
      <w:ins w:id="2062" w:author="Michele Hart" w:date="2016-09-13T21:02:00Z">
        <w:r w:rsidR="00E6590C">
          <w:t xml:space="preserve">, the setting is </w:t>
        </w:r>
        <w:r w:rsidR="00E6590C" w:rsidRPr="00E6590C">
          <w:rPr>
            <w:b/>
            <w:rPrChange w:id="2063" w:author="Michele Hart" w:date="2016-09-13T21:03:00Z">
              <w:rPr/>
            </w:rPrChange>
          </w:rPr>
          <w:t>Title Text</w:t>
        </w:r>
        <w:r w:rsidR="00E6590C">
          <w:t xml:space="preserve"> </w:t>
        </w:r>
      </w:ins>
      <w:ins w:id="2064" w:author="Michele Hart" w:date="2016-09-13T21:03:00Z">
        <w:r w:rsidR="00E6590C">
          <w:t xml:space="preserve">and this is </w:t>
        </w:r>
      </w:ins>
      <w:ins w:id="2065" w:author="Michele Hart" w:date="2016-09-13T21:02:00Z">
        <w:r w:rsidR="00E6590C">
          <w:t xml:space="preserve">where you type in the actual title that will appear on the visual. </w:t>
        </w:r>
      </w:ins>
      <w:ins w:id="2066" w:author="Michele Hart" w:date="2016-09-13T21:04:00Z">
        <w:r w:rsidR="00E6590C">
          <w:t xml:space="preserve">For </w:t>
        </w:r>
        <w:r w:rsidR="00E6590C" w:rsidRPr="00E6590C">
          <w:rPr>
            <w:b/>
            <w:rPrChange w:id="2067" w:author="Michele Hart" w:date="2016-09-13T21:04:00Z">
              <w:rPr/>
            </w:rPrChange>
          </w:rPr>
          <w:t>X-Axis</w:t>
        </w:r>
        <w:r w:rsidR="00E6590C">
          <w:t xml:space="preserve"> and </w:t>
        </w:r>
        <w:r w:rsidR="00E6590C" w:rsidRPr="00E6590C">
          <w:rPr>
            <w:b/>
            <w:rPrChange w:id="2068" w:author="Michele Hart" w:date="2016-09-13T21:04:00Z">
              <w:rPr/>
            </w:rPrChange>
          </w:rPr>
          <w:t>Y-Axis</w:t>
        </w:r>
        <w:r w:rsidR="00E6590C">
          <w:t xml:space="preserve">, the setting is </w:t>
        </w:r>
        <w:r w:rsidR="00E6590C" w:rsidRPr="00E6590C">
          <w:rPr>
            <w:b/>
            <w:rPrChange w:id="2069" w:author="Michele Hart" w:date="2016-09-13T21:04:00Z">
              <w:rPr/>
            </w:rPrChange>
          </w:rPr>
          <w:t>Style</w:t>
        </w:r>
        <w:r w:rsidR="00E6590C">
          <w:t xml:space="preserve"> and you select from a dropdown. </w:t>
        </w:r>
      </w:ins>
      <w:ins w:id="2070" w:author="Michele Hart" w:date="2016-09-13T21:05:00Z">
        <w:r w:rsidR="00E6590C">
          <w:t xml:space="preserve">For </w:t>
        </w:r>
        <w:r w:rsidR="00E6590C" w:rsidRPr="00E6590C">
          <w:rPr>
            <w:b/>
            <w:rPrChange w:id="2071" w:author="Michele Hart" w:date="2016-09-13T21:05:00Z">
              <w:rPr/>
            </w:rPrChange>
          </w:rPr>
          <w:t>Data labels</w:t>
        </w:r>
        <w:r w:rsidR="00E6590C">
          <w:t>, the setting</w:t>
        </w:r>
      </w:ins>
      <w:ins w:id="2072" w:author="Michele Hart" w:date="2016-09-13T21:06:00Z">
        <w:r w:rsidR="00E6590C">
          <w:t>s are</w:t>
        </w:r>
      </w:ins>
      <w:ins w:id="2073" w:author="Michele Hart" w:date="2016-09-13T21:05:00Z">
        <w:r w:rsidR="00E6590C">
          <w:t xml:space="preserve"> </w:t>
        </w:r>
        <w:r w:rsidR="00E6590C" w:rsidRPr="00E6590C">
          <w:rPr>
            <w:b/>
            <w:rPrChange w:id="2074" w:author="Michele Hart" w:date="2016-09-13T21:05:00Z">
              <w:rPr/>
            </w:rPrChange>
          </w:rPr>
          <w:t>Display</w:t>
        </w:r>
        <w:r w:rsidR="00E6590C">
          <w:t xml:space="preserve"> and </w:t>
        </w:r>
      </w:ins>
      <w:ins w:id="2075" w:author="Michele Hart" w:date="2016-09-13T21:06:00Z">
        <w:r w:rsidR="00E6590C" w:rsidRPr="00E6590C">
          <w:rPr>
            <w:b/>
            <w:rPrChange w:id="2076" w:author="Michele Hart" w:date="2016-09-13T21:06:00Z">
              <w:rPr/>
            </w:rPrChange>
          </w:rPr>
          <w:t>Decimal</w:t>
        </w:r>
        <w:r w:rsidR="00E6590C">
          <w:t xml:space="preserve">. Use the </w:t>
        </w:r>
        <w:r w:rsidR="00E6590C" w:rsidRPr="00ED71E7">
          <w:rPr>
            <w:b/>
            <w:rPrChange w:id="2077" w:author="Michele Hart" w:date="2016-09-14T02:58:00Z">
              <w:rPr/>
            </w:rPrChange>
          </w:rPr>
          <w:t>Display</w:t>
        </w:r>
        <w:r w:rsidR="00E6590C">
          <w:t xml:space="preserve"> dropdown to select the units of measurement: millions, thousands, none, auto, etc. Use the </w:t>
        </w:r>
        <w:r w:rsidR="00E6590C" w:rsidRPr="00ED71E7">
          <w:rPr>
            <w:b/>
            <w:rPrChange w:id="2078" w:author="Michele Hart" w:date="2016-09-14T02:58:00Z">
              <w:rPr/>
            </w:rPrChange>
          </w:rPr>
          <w:t>Decimal</w:t>
        </w:r>
        <w:r w:rsidR="00E6590C">
          <w:t xml:space="preserve"> field to tell Power BI how many decimal places to display. </w:t>
        </w:r>
      </w:ins>
    </w:p>
    <w:p w14:paraId="03647A4A" w14:textId="5A89790B" w:rsidR="00E23E92" w:rsidRPr="00A074B3" w:rsidRDefault="00E23E92">
      <w:pPr>
        <w:pStyle w:val="Heading4"/>
        <w:rPr>
          <w:ins w:id="2079" w:author="Michele Hart" w:date="2016-09-13T20:50:00Z"/>
        </w:rPr>
        <w:pPrChange w:id="2080" w:author="Michele Hart" w:date="2016-09-13T21:10:00Z">
          <w:pPr/>
        </w:pPrChange>
      </w:pPr>
      <w:ins w:id="2081" w:author="Michele Hart" w:date="2016-09-13T20:50:00Z">
        <w:r w:rsidRPr="00AD365D">
          <w:rPr>
            <w:rPrChange w:id="2082" w:author="Michele Hart" w:date="2016-09-13T20:56:00Z">
              <w:rPr>
                <w:b/>
              </w:rPr>
            </w:rPrChange>
          </w:rPr>
          <w:t>Set the text color</w:t>
        </w:r>
      </w:ins>
    </w:p>
    <w:p w14:paraId="11DD858C" w14:textId="2942118D" w:rsidR="006F37C6" w:rsidRPr="009654E7" w:rsidRDefault="00E23E92">
      <w:pPr>
        <w:rPr>
          <w:ins w:id="2083" w:author="Michele Hart" w:date="2016-09-13T21:12:00Z"/>
          <w:sz w:val="24"/>
          <w:rPrChange w:id="2084" w:author="Michele Hart" w:date="2016-09-18T23:52:00Z">
            <w:rPr>
              <w:ins w:id="2085" w:author="Michele Hart" w:date="2016-09-13T21:12:00Z"/>
            </w:rPr>
          </w:rPrChange>
        </w:rPr>
      </w:pPr>
      <w:ins w:id="2086" w:author="Michele Hart" w:date="2016-09-13T20:50:00Z">
        <w:r>
          <w:t xml:space="preserve">Text color can be adjusted for titles, axes, and data labels. </w:t>
        </w:r>
      </w:ins>
      <w:ins w:id="2087" w:author="Michele Hart" w:date="2016-09-13T20:56:00Z">
        <w:r w:rsidR="00AD365D">
          <w:t xml:space="preserve"> </w:t>
        </w:r>
      </w:ins>
    </w:p>
    <w:p w14:paraId="147F704B" w14:textId="0E899E66" w:rsidR="00D77224" w:rsidRPr="00AE04F3" w:rsidRDefault="00D77224" w:rsidP="00D77224">
      <w:pPr>
        <w:pStyle w:val="Heading3"/>
        <w:rPr>
          <w:ins w:id="2088" w:author="Michele Hart" w:date="2016-09-13T21:12:00Z"/>
        </w:rPr>
      </w:pPr>
      <w:bookmarkStart w:id="2089" w:name="_Toc463088178"/>
      <w:ins w:id="2090" w:author="Michele Hart" w:date="2016-09-13T21:12:00Z">
        <w:r>
          <w:t>Titles and labels that are not part of the visualizations</w:t>
        </w:r>
        <w:bookmarkEnd w:id="2089"/>
      </w:ins>
    </w:p>
    <w:p w14:paraId="17C46B90" w14:textId="28B29894" w:rsidR="006251C0" w:rsidRDefault="00D77224">
      <w:pPr>
        <w:rPr>
          <w:ins w:id="2091" w:author="Michele Hart" w:date="2016-09-13T21:16:00Z"/>
        </w:rPr>
      </w:pPr>
      <w:ins w:id="2092" w:author="Michele Hart" w:date="2016-09-13T21:12:00Z">
        <w:r>
          <w:t xml:space="preserve">Earlier in this paper we discussed adding text boxes to report pages. </w:t>
        </w:r>
      </w:ins>
      <w:ins w:id="2093" w:author="Michele Hart" w:date="2016-09-13T21:14:00Z">
        <w:r w:rsidR="00A0262E">
          <w:t xml:space="preserve">Sometimes the titles on visualizations aren’t enough to tell the story.  Add text boxes to communicate additional information to the </w:t>
        </w:r>
      </w:ins>
      <w:ins w:id="2094" w:author="Michele Hart" w:date="2016-09-14T02:58:00Z">
        <w:r w:rsidR="00ED71E7">
          <w:t>readers of</w:t>
        </w:r>
      </w:ins>
      <w:ins w:id="2095" w:author="Michele Hart" w:date="2016-09-13T21:14:00Z">
        <w:r w:rsidR="00A0262E">
          <w:t xml:space="preserve"> your reports.  </w:t>
        </w:r>
      </w:ins>
    </w:p>
    <w:p w14:paraId="1CD9C614" w14:textId="77777777" w:rsidR="006251C0" w:rsidRDefault="006251C0" w:rsidP="006251C0">
      <w:pPr>
        <w:rPr>
          <w:ins w:id="2096" w:author="Michele Hart" w:date="2016-09-13T21:18:00Z"/>
        </w:rPr>
      </w:pPr>
      <w:ins w:id="2097" w:author="Michele Hart" w:date="2016-09-13T21:18:00Z">
        <w:r>
          <w:t>To keep your report page from looking too confusing or too busy, be consistent in your use of text box fonts, sizes, colors, and alignment. To make an adjustment to the text in a text box, select the text box to reveal the formatting menu.</w:t>
        </w:r>
      </w:ins>
    </w:p>
    <w:p w14:paraId="40CC7326" w14:textId="77777777" w:rsidR="006251C0" w:rsidRDefault="006251C0">
      <w:pPr>
        <w:rPr>
          <w:ins w:id="2098" w:author="Michele Hart" w:date="2016-09-13T21:16:00Z"/>
        </w:rPr>
      </w:pPr>
    </w:p>
    <w:p w14:paraId="4F3B218F" w14:textId="5F9BF28E" w:rsidR="00D77224" w:rsidRDefault="006251C0">
      <w:pPr>
        <w:rPr>
          <w:ins w:id="2099" w:author="Michele Hart" w:date="2016-09-13T21:16:00Z"/>
        </w:rPr>
      </w:pPr>
      <w:ins w:id="2100" w:author="Michele Hart" w:date="2016-09-13T21:16:00Z">
        <w:r>
          <w:rPr>
            <w:noProof/>
          </w:rPr>
          <w:drawing>
            <wp:inline distT="0" distB="0" distL="0" distR="0" wp14:anchorId="51D16004" wp14:editId="685D553D">
              <wp:extent cx="3676190" cy="3276190"/>
              <wp:effectExtent l="0" t="0" r="635"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wer-bi-text-box-edit.png"/>
                      <pic:cNvPicPr/>
                    </pic:nvPicPr>
                    <pic:blipFill>
                      <a:blip r:embed="rId23">
                        <a:extLst>
                          <a:ext uri="{28A0092B-C50C-407E-A947-70E740481C1C}">
                            <a14:useLocalDpi xmlns:a14="http://schemas.microsoft.com/office/drawing/2010/main" val="0"/>
                          </a:ext>
                        </a:extLst>
                      </a:blip>
                      <a:stretch>
                        <a:fillRect/>
                      </a:stretch>
                    </pic:blipFill>
                    <pic:spPr>
                      <a:xfrm>
                        <a:off x="0" y="0"/>
                        <a:ext cx="3676190" cy="3276190"/>
                      </a:xfrm>
                      <a:prstGeom prst="rect">
                        <a:avLst/>
                      </a:prstGeom>
                    </pic:spPr>
                  </pic:pic>
                </a:graphicData>
              </a:graphic>
            </wp:inline>
          </w:drawing>
        </w:r>
      </w:ins>
      <w:ins w:id="2101" w:author="Michele Hart" w:date="2016-09-13T21:15:00Z">
        <w:r w:rsidR="00A0262E">
          <w:t xml:space="preserve"> </w:t>
        </w:r>
      </w:ins>
    </w:p>
    <w:p w14:paraId="7CB512EA" w14:textId="173C725F" w:rsidR="006251C0" w:rsidRDefault="006251C0">
      <w:pPr>
        <w:rPr>
          <w:ins w:id="2102" w:author="Michele Hart" w:date="2016-09-13T21:16:00Z"/>
        </w:rPr>
      </w:pPr>
    </w:p>
    <w:p w14:paraId="1648963B" w14:textId="77777777" w:rsidR="006251C0" w:rsidRDefault="006251C0">
      <w:pPr>
        <w:rPr>
          <w:ins w:id="2103" w:author="Michele Hart" w:date="2016-09-03T00:08:00Z"/>
        </w:rPr>
      </w:pPr>
    </w:p>
    <w:p w14:paraId="6E91CA7A" w14:textId="77777777" w:rsidR="00BF527E" w:rsidRPr="00C16245" w:rsidRDefault="00BF527E">
      <w:pPr>
        <w:pStyle w:val="Heading3"/>
        <w:rPr>
          <w:ins w:id="2104" w:author="Michele Hart" w:date="2016-09-03T12:33:00Z"/>
        </w:rPr>
        <w:pPrChange w:id="2105" w:author="Michele Hart" w:date="2016-09-13T21:11:00Z">
          <w:pPr>
            <w:pStyle w:val="Heading4"/>
          </w:pPr>
        </w:pPrChange>
      </w:pPr>
      <w:bookmarkStart w:id="2106" w:name="_Toc463088179"/>
      <w:ins w:id="2107" w:author="Michele Hart" w:date="2016-09-03T12:33:00Z">
        <w:r w:rsidRPr="00C16245">
          <w:lastRenderedPageBreak/>
          <w:t>Sorting</w:t>
        </w:r>
        <w:bookmarkEnd w:id="2106"/>
      </w:ins>
    </w:p>
    <w:p w14:paraId="6A11A6D9" w14:textId="79F313D7" w:rsidR="00BF527E" w:rsidRDefault="00BF527E" w:rsidP="00BF527E">
      <w:pPr>
        <w:rPr>
          <w:ins w:id="2108" w:author="Michele Hart" w:date="2016-09-03T12:33:00Z"/>
        </w:rPr>
      </w:pPr>
      <w:ins w:id="2109" w:author="Michele Hart" w:date="2016-09-03T12:33:00Z">
        <w:r>
          <w:t xml:space="preserve">A really simple opportunity to provide faster insight is to set the sorting of </w:t>
        </w:r>
      </w:ins>
      <w:ins w:id="2110" w:author="Michele Hart" w:date="2016-09-14T02:58:00Z">
        <w:r w:rsidR="00ED71E7">
          <w:t>visuals</w:t>
        </w:r>
      </w:ins>
      <w:ins w:id="2111" w:author="Michele Hart" w:date="2016-09-03T12:33:00Z">
        <w:r>
          <w:t>. Sorting in descending or ascending order based on the value in the bars enables you to quickly show significant incremental information without using more real estate.</w:t>
        </w:r>
      </w:ins>
    </w:p>
    <w:p w14:paraId="3BAC3784" w14:textId="374F7BBC" w:rsidR="00BF527E" w:rsidRDefault="00BF527E" w:rsidP="00BF527E">
      <w:pPr>
        <w:rPr>
          <w:ins w:id="2112" w:author="Michele Hart" w:date="2016-09-03T12:32:00Z"/>
        </w:rPr>
      </w:pPr>
      <w:ins w:id="2113" w:author="Michele Hart" w:date="2016-09-03T12:32:00Z">
        <w:r>
          <w:t xml:space="preserve">To sort a chart, </w:t>
        </w:r>
      </w:ins>
      <w:ins w:id="2114" w:author="Michele Hart" w:date="2016-09-13T21:11:00Z">
        <w:r w:rsidR="00B45288">
          <w:t>select</w:t>
        </w:r>
      </w:ins>
      <w:ins w:id="2115" w:author="Michele Hart" w:date="2016-09-03T12:32:00Z">
        <w:r>
          <w:t xml:space="preserve"> the ellipses (…) in the top right of the chart, select </w:t>
        </w:r>
        <w:r w:rsidRPr="00A83C4C">
          <w:rPr>
            <w:b/>
          </w:rPr>
          <w:t>Sort</w:t>
        </w:r>
        <w:r>
          <w:t xml:space="preserve"> and choose the field you want to sort by</w:t>
        </w:r>
      </w:ins>
      <w:ins w:id="2116" w:author="Michele Hart" w:date="2016-09-13T23:28:00Z">
        <w:r w:rsidR="00D72F09">
          <w:t xml:space="preserve"> and the direction</w:t>
        </w:r>
      </w:ins>
      <w:ins w:id="2117" w:author="Michele Hart" w:date="2016-09-03T12:32:00Z">
        <w:r>
          <w:t xml:space="preserve">. There’s more detail on that here </w:t>
        </w:r>
        <w:r>
          <w:fldChar w:fldCharType="begin"/>
        </w:r>
        <w:r>
          <w:instrText xml:space="preserve"> HYPERLINK "</w:instrText>
        </w:r>
        <w:r w:rsidRPr="00ED5751">
          <w:instrText>https://powerbi.microsoft.com/en-us/documentation/powerbi-service-change-how-a-chart-is-sorted/</w:instrText>
        </w:r>
        <w:r>
          <w:instrText xml:space="preserve">" </w:instrText>
        </w:r>
        <w:r>
          <w:fldChar w:fldCharType="separate"/>
        </w:r>
        <w:r w:rsidRPr="00111E18">
          <w:rPr>
            <w:rStyle w:val="Hyperlink"/>
            <w:rFonts w:asciiTheme="minorHAnsi" w:hAnsiTheme="minorHAnsi"/>
          </w:rPr>
          <w:t>https://powerbi.microsoft.com/en-us/documentation/powerbi-service-change-how-a-chart-is-sorted/</w:t>
        </w:r>
        <w:r>
          <w:fldChar w:fldCharType="end"/>
        </w:r>
        <w:r>
          <w:t>.</w:t>
        </w:r>
      </w:ins>
    </w:p>
    <w:p w14:paraId="1024CD09" w14:textId="43AF0205" w:rsidR="00B1375E" w:rsidRPr="002E65E5" w:rsidDel="00EA34C0" w:rsidRDefault="00B1375E">
      <w:pPr>
        <w:rPr>
          <w:ins w:id="2118" w:author="Will Thompson" w:date="2016-02-09T15:15:00Z"/>
          <w:del w:id="2119" w:author="Michele Hart" w:date="2016-09-02T22:50:00Z"/>
          <w:rPrChange w:id="2120" w:author="Michele Hart" w:date="2016-03-02T15:52:00Z">
            <w:rPr>
              <w:ins w:id="2121" w:author="Will Thompson" w:date="2016-02-09T15:15:00Z"/>
              <w:del w:id="2122" w:author="Michele Hart" w:date="2016-09-02T22:50:00Z"/>
              <w:b/>
              <w:sz w:val="32"/>
              <w:u w:val="single"/>
            </w:rPr>
          </w:rPrChange>
        </w:rPr>
      </w:pPr>
      <w:ins w:id="2123" w:author="Will Thompson" w:date="2016-02-09T15:15:00Z">
        <w:del w:id="2124" w:author="Michele Hart" w:date="2016-03-02T15:50:00Z">
          <w:r w:rsidDel="004B5618">
            <w:br w:type="page"/>
          </w:r>
        </w:del>
      </w:ins>
    </w:p>
    <w:p w14:paraId="6EDA904F" w14:textId="63860591" w:rsidR="005C6C91" w:rsidDel="00D14E69" w:rsidRDefault="005C6C91">
      <w:pPr>
        <w:rPr>
          <w:del w:id="2125" w:author="Michele Hart" w:date="2016-09-02T22:51:00Z"/>
        </w:rPr>
        <w:pPrChange w:id="2126" w:author="Michele Hart" w:date="2016-09-02T23:20:00Z">
          <w:pPr>
            <w:pStyle w:val="ListParagraph"/>
            <w:numPr>
              <w:numId w:val="1"/>
            </w:numPr>
            <w:ind w:left="1447" w:hanging="360"/>
          </w:pPr>
        </w:pPrChange>
      </w:pPr>
      <w:del w:id="2127" w:author="Michele Hart" w:date="2016-03-02T15:52:00Z">
        <w:r w:rsidDel="002E65E5">
          <w:delText>Interaction between charts</w:delText>
        </w:r>
      </w:del>
    </w:p>
    <w:p w14:paraId="51DF0FD3" w14:textId="5BF349BB" w:rsidR="00FD60D6" w:rsidRPr="00FD60D6" w:rsidDel="00D14E69" w:rsidRDefault="005C6C91">
      <w:pPr>
        <w:rPr>
          <w:del w:id="2128" w:author="Michele Hart" w:date="2016-09-02T22:51:00Z"/>
          <w:sz w:val="24"/>
        </w:rPr>
      </w:pPr>
      <w:del w:id="2129" w:author="Michele Hart" w:date="2016-09-02T22:51:00Z">
        <w:r w:rsidDel="00D14E69">
          <w:delText xml:space="preserve">One of the most compelling feature of Power BI is the ability to edit the way charts interact with each other.  </w:delText>
        </w:r>
      </w:del>
      <w:ins w:id="2130" w:author="Will Thompson" w:date="2016-02-09T15:07:00Z">
        <w:del w:id="2131" w:author="Michele Hart" w:date="2016-09-02T22:51:00Z">
          <w:r w:rsidR="00ED5751" w:rsidDel="00D14E69">
            <w:delText xml:space="preserve">By default, charts are cross-highlighted: when </w:delText>
          </w:r>
          <w:commentRangeStart w:id="2132"/>
          <w:r w:rsidR="00ED5751" w:rsidDel="00D14E69">
            <w:delText xml:space="preserve">you </w:delText>
          </w:r>
        </w:del>
        <w:del w:id="2133" w:author="Michele Hart" w:date="2016-03-02T15:55:00Z">
          <w:r w:rsidR="00ED5751" w:rsidDel="00E13991">
            <w:delText xml:space="preserve">click </w:delText>
          </w:r>
        </w:del>
      </w:ins>
      <w:commentRangeEnd w:id="2132"/>
      <w:del w:id="2134" w:author="Michele Hart" w:date="2016-03-02T15:55:00Z">
        <w:r w:rsidR="00E13991" w:rsidDel="00E13991">
          <w:rPr>
            <w:rStyle w:val="CommentReference"/>
          </w:rPr>
          <w:commentReference w:id="2132"/>
        </w:r>
      </w:del>
      <w:ins w:id="2135" w:author="Will Thompson" w:date="2016-02-09T15:07:00Z">
        <w:del w:id="2136" w:author="Michele Hart" w:date="2016-03-02T15:55:00Z">
          <w:r w:rsidR="00ED5751" w:rsidDel="00E13991">
            <w:delText>on</w:delText>
          </w:r>
        </w:del>
        <w:del w:id="2137" w:author="Michele Hart" w:date="2016-09-02T22:51:00Z">
          <w:r w:rsidR="00ED5751" w:rsidDel="00D14E69">
            <w:delText xml:space="preserve"> a data point</w:delText>
          </w:r>
        </w:del>
      </w:ins>
      <w:ins w:id="2138" w:author="Will Thompson" w:date="2016-02-09T15:08:00Z">
        <w:del w:id="2139" w:author="Michele Hart" w:date="2016-09-02T22:51:00Z">
          <w:r w:rsidR="00ED5751" w:rsidDel="00D14E69">
            <w:delText>, the related portion of other charts light</w:delText>
          </w:r>
        </w:del>
        <w:del w:id="2140" w:author="Michele Hart" w:date="2016-03-02T15:55:00Z">
          <w:r w:rsidR="00ED5751" w:rsidDel="00E13991">
            <w:delText>s</w:delText>
          </w:r>
        </w:del>
        <w:del w:id="2141" w:author="Michele Hart" w:date="2016-09-02T22:51:00Z">
          <w:r w:rsidR="00ED5751" w:rsidDel="00D14E69">
            <w:delText xml:space="preserve"> up and the unrelated data dims. </w:delText>
          </w:r>
        </w:del>
      </w:ins>
      <w:del w:id="2142" w:author="Michele Hart" w:date="2016-09-02T22:51:00Z">
        <w:r w:rsidDel="00D14E69">
          <w:delText xml:space="preserve">You can </w:delText>
        </w:r>
      </w:del>
      <w:ins w:id="2143" w:author="Will Thompson" w:date="2016-02-09T15:08:00Z">
        <w:del w:id="2144" w:author="Michele Hart" w:date="2016-09-02T22:51:00Z">
          <w:r w:rsidR="00ED5751" w:rsidDel="00D14E69">
            <w:delText xml:space="preserve">override this </w:delText>
          </w:r>
        </w:del>
        <w:del w:id="2145" w:author="Michele Hart" w:date="2016-03-02T15:55:00Z">
          <w:r w:rsidR="00ED5751" w:rsidDel="00E13991">
            <w:delText>behaviour</w:delText>
          </w:r>
        </w:del>
        <w:del w:id="2146" w:author="Michele Hart" w:date="2016-09-02T22:51:00Z">
          <w:r w:rsidR="00ED5751" w:rsidDel="00D14E69">
            <w:delText xml:space="preserve"> to </w:delText>
          </w:r>
        </w:del>
      </w:ins>
      <w:del w:id="2147" w:author="Michele Hart" w:date="2016-09-02T22:51:00Z">
        <w:r w:rsidDel="00D14E69">
          <w:delText>use any bar chart as a true filter which saves you real estate on your page</w:delText>
        </w:r>
      </w:del>
      <w:del w:id="2148" w:author="Michele Hart" w:date="2016-03-02T15:56:00Z">
        <w:r w:rsidDel="00E13991">
          <w:delText xml:space="preserve"> </w:delText>
        </w:r>
      </w:del>
    </w:p>
    <w:p w14:paraId="756EE57F" w14:textId="504D122A" w:rsidR="00FD60D6" w:rsidDel="00D14E69" w:rsidRDefault="00717DB8">
      <w:pPr>
        <w:rPr>
          <w:del w:id="2149" w:author="Michele Hart" w:date="2016-09-02T22:51:00Z"/>
        </w:rPr>
      </w:pPr>
      <w:del w:id="2150" w:author="Michele Hart" w:date="2016-09-02T22:51:00Z">
        <w:r w:rsidDel="00D14E69">
          <w:rPr>
            <w:noProof/>
          </w:rPr>
          <mc:AlternateContent>
            <mc:Choice Requires="wps">
              <w:drawing>
                <wp:anchor distT="0" distB="0" distL="114300" distR="114300" simplePos="0" relativeHeight="251705344" behindDoc="0" locked="0" layoutInCell="1" allowOverlap="1" wp14:anchorId="5A066BE6" wp14:editId="385BB918">
                  <wp:simplePos x="0" y="0"/>
                  <wp:positionH relativeFrom="column">
                    <wp:posOffset>1751428</wp:posOffset>
                  </wp:positionH>
                  <wp:positionV relativeFrom="paragraph">
                    <wp:posOffset>606376</wp:posOffset>
                  </wp:positionV>
                  <wp:extent cx="685800" cy="631776"/>
                  <wp:effectExtent l="19050" t="19050" r="38100" b="35560"/>
                  <wp:wrapNone/>
                  <wp:docPr id="48" name="Rounded Rectangle 48"/>
                  <wp:cNvGraphicFramePr/>
                  <a:graphic xmlns:a="http://schemas.openxmlformats.org/drawingml/2006/main">
                    <a:graphicData uri="http://schemas.microsoft.com/office/word/2010/wordprocessingShape">
                      <wps:wsp>
                        <wps:cNvSpPr/>
                        <wps:spPr>
                          <a:xfrm>
                            <a:off x="0" y="0"/>
                            <a:ext cx="685800" cy="631776"/>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E25BF8" id="Rounded Rectangle 48" o:spid="_x0000_s1026" style="position:absolute;margin-left:137.9pt;margin-top:47.75pt;width:54pt;height:4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" filled="f" strokecolor="#ed7d31 [3205]" strokeweight="3.75pt">
                  <v:stroke joinstyle="miter"/>
                </v:roundrect>
              </w:pict>
            </mc:Fallback>
          </mc:AlternateContent>
        </w:r>
        <w:r w:rsidR="00C26BC1" w:rsidDel="00D14E69">
          <w:rPr>
            <w:noProof/>
          </w:rPr>
          <mc:AlternateContent>
            <mc:Choice Requires="wps">
              <w:drawing>
                <wp:anchor distT="0" distB="0" distL="114300" distR="114300" simplePos="0" relativeHeight="251707392" behindDoc="0" locked="0" layoutInCell="1" allowOverlap="1" wp14:anchorId="44BFA8D1" wp14:editId="31D89A86">
                  <wp:simplePos x="0" y="0"/>
                  <wp:positionH relativeFrom="column">
                    <wp:posOffset>2705100</wp:posOffset>
                  </wp:positionH>
                  <wp:positionV relativeFrom="paragraph">
                    <wp:posOffset>604520</wp:posOffset>
                  </wp:positionV>
                  <wp:extent cx="1282700" cy="552450"/>
                  <wp:effectExtent l="19050" t="19050" r="31750" b="38100"/>
                  <wp:wrapNone/>
                  <wp:docPr id="49" name="Rounded Rectangle 49"/>
                  <wp:cNvGraphicFramePr/>
                  <a:graphic xmlns:a="http://schemas.openxmlformats.org/drawingml/2006/main">
                    <a:graphicData uri="http://schemas.microsoft.com/office/word/2010/wordprocessingShape">
                      <wps:wsp>
                        <wps:cNvSpPr/>
                        <wps:spPr>
                          <a:xfrm>
                            <a:off x="0" y="0"/>
                            <a:ext cx="1282700" cy="55245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7FEE4" id="Rounded Rectangle 49" o:spid="_x0000_s1026" style="position:absolute;margin-left:213pt;margin-top:47.6pt;width:101pt;height:4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" filled="f" strokecolor="#ed7d31 [3205]" strokeweight="3.75pt">
                  <v:stroke joinstyle="miter"/>
                </v:roundrect>
              </w:pict>
            </mc:Fallback>
          </mc:AlternateContent>
        </w:r>
        <w:r w:rsidR="00C26BC1" w:rsidDel="00D14E69">
          <w:rPr>
            <w:noProof/>
          </w:rPr>
          <mc:AlternateContent>
            <mc:Choice Requires="wps">
              <w:drawing>
                <wp:anchor distT="0" distB="0" distL="114300" distR="114300" simplePos="0" relativeHeight="251703296" behindDoc="0" locked="0" layoutInCell="1" allowOverlap="1" wp14:anchorId="5AB8D0C3" wp14:editId="5DACCC96">
                  <wp:simplePos x="0" y="0"/>
                  <wp:positionH relativeFrom="column">
                    <wp:posOffset>4349750</wp:posOffset>
                  </wp:positionH>
                  <wp:positionV relativeFrom="paragraph">
                    <wp:posOffset>39370</wp:posOffset>
                  </wp:positionV>
                  <wp:extent cx="1445260" cy="6183630"/>
                  <wp:effectExtent l="0" t="0" r="21590" b="26670"/>
                  <wp:wrapSquare wrapText="bothSides"/>
                  <wp:docPr id="4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5260" cy="6183630"/>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4258F495" w14:textId="77777777" w:rsidR="00B858DE" w:rsidRDefault="00B858DE" w:rsidP="00C26BC1">
                              <w:pPr>
                                <w:rPr>
                                  <w:color w:val="44546A" w:themeColor="text2"/>
                                  <w:sz w:val="20"/>
                                </w:rPr>
                              </w:pPr>
                              <w:r>
                                <w:rPr>
                                  <w:color w:val="44546A" w:themeColor="text2"/>
                                  <w:sz w:val="20"/>
                                </w:rPr>
                                <w:t>If we click on Audit column, because we use the default</w:t>
                              </w:r>
                              <w:del w:id="2151" w:author="Will Thompson" w:date="2016-02-09T15:08:00Z">
                                <w:r w:rsidDel="00ED5751">
                                  <w:rPr>
                                    <w:color w:val="44546A" w:themeColor="text2"/>
                                    <w:sz w:val="20"/>
                                  </w:rPr>
                                  <w:delText xml:space="preserve"> way of filtering (in context)</w:delText>
                                </w:r>
                              </w:del>
                              <w:ins w:id="2152" w:author="Will Thompson" w:date="2016-02-09T15:08:00Z">
                                <w:r>
                                  <w:rPr>
                                    <w:color w:val="44546A" w:themeColor="text2"/>
                                    <w:sz w:val="20"/>
                                  </w:rPr>
                                  <w:t xml:space="preserve"> interaction of ‘highlight’</w:t>
                                </w:r>
                              </w:ins>
                              <w:r>
                                <w:rPr>
                                  <w:color w:val="44546A" w:themeColor="text2"/>
                                  <w:sz w:val="20"/>
                                </w:rPr>
                                <w:t>, it is very hard to see the distribution of the doughnut &amp; the top right bar charts</w:t>
                              </w:r>
                            </w:p>
                            <w:p w14:paraId="69ABC8D3" w14:textId="77777777" w:rsidR="00B858DE" w:rsidRDefault="00B858DE" w:rsidP="00C26BC1">
                              <w:pPr>
                                <w:rPr>
                                  <w:color w:val="44546A" w:themeColor="text2"/>
                                  <w:sz w:val="20"/>
                                </w:rPr>
                              </w:pPr>
                            </w:p>
                            <w:p w14:paraId="7E44388A" w14:textId="77777777" w:rsidR="00B858DE" w:rsidRDefault="00B858DE" w:rsidP="00C26BC1">
                              <w:pPr>
                                <w:rPr>
                                  <w:color w:val="44546A" w:themeColor="text2"/>
                                  <w:sz w:val="20"/>
                                </w:rPr>
                              </w:pPr>
                            </w:p>
                            <w:p w14:paraId="1A3A09EF" w14:textId="77777777" w:rsidR="00B858DE" w:rsidRDefault="00B858DE" w:rsidP="00C26BC1">
                              <w:pPr>
                                <w:rPr>
                                  <w:color w:val="44546A" w:themeColor="text2"/>
                                  <w:sz w:val="20"/>
                                </w:rPr>
                              </w:pPr>
                            </w:p>
                            <w:p w14:paraId="3F9BDCC8" w14:textId="77777777" w:rsidR="00B858DE" w:rsidRDefault="00B858DE" w:rsidP="00C26BC1">
                              <w:pPr>
                                <w:rPr>
                                  <w:color w:val="44546A" w:themeColor="text2"/>
                                  <w:sz w:val="20"/>
                                </w:rPr>
                              </w:pPr>
                            </w:p>
                            <w:p w14:paraId="5971BF05" w14:textId="77777777" w:rsidR="00B858DE" w:rsidRDefault="00B858DE" w:rsidP="00C26BC1">
                              <w:pPr>
                                <w:rPr>
                                  <w:color w:val="44546A" w:themeColor="text2"/>
                                  <w:sz w:val="20"/>
                                </w:rPr>
                              </w:pPr>
                            </w:p>
                            <w:p w14:paraId="7BB9FEE6" w14:textId="77777777" w:rsidR="00B858DE" w:rsidRDefault="00B858DE" w:rsidP="00C26BC1">
                              <w:pPr>
                                <w:rPr>
                                  <w:color w:val="44546A" w:themeColor="text2"/>
                                  <w:sz w:val="20"/>
                                </w:rPr>
                              </w:pPr>
                            </w:p>
                            <w:p w14:paraId="2974C6D3" w14:textId="77777777" w:rsidR="00B858DE" w:rsidRDefault="00B858DE" w:rsidP="00C26BC1">
                              <w:pPr>
                                <w:rPr>
                                  <w:color w:val="44546A" w:themeColor="text2"/>
                                </w:rPr>
                              </w:pPr>
                              <w:r>
                                <w:rPr>
                                  <w:color w:val="44546A" w:themeColor="text2"/>
                                  <w:sz w:val="20"/>
                                </w:rPr>
                                <w:t>By changing the visual interaction to a filter, we can see much better the distribution in the doughnut &amp; bar chart on top of the slide</w:t>
                              </w:r>
                            </w:p>
                          </w:txbxContent>
                        </wps:txbx>
                        <wps:bodyPr rot="0" vert="horz" wrap="square" lIns="91440" tIns="182880" rIns="91440" bIns="73152" anchor="t" anchorCtr="0" upright="1">
                          <a:noAutofit/>
                        </wps:bodyPr>
                      </wps:wsp>
                    </a:graphicData>
                  </a:graphic>
                  <wp14:sizeRelV relativeFrom="margin">
                    <wp14:pctHeight>0</wp14:pctHeight>
                  </wp14:sizeRelV>
                </wp:anchor>
              </w:drawing>
            </mc:Choice>
            <mc:Fallback>
              <w:pict>
                <v:rect w14:anchorId="5AB8D0C3" id="_x0000_s1028" style="position:absolute;margin-left:342.5pt;margin-top:3.1pt;width:113.8pt;height:486.9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" fillcolor="white [3212]" strokecolor="#747070 [1614]" strokeweight="1.25pt">
                  <v:textbox inset=",14.4pt,,5.76pt">
                    <w:txbxContent>
                      <w:p w14:paraId="4258F495" w14:textId="77777777" w:rsidR="00B858DE" w:rsidRDefault="00B858DE" w:rsidP="00C26BC1">
                        <w:pPr>
                          <w:rPr>
                            <w:color w:val="44546A" w:themeColor="text2"/>
                            <w:sz w:val="20"/>
                          </w:rPr>
                        </w:pPr>
                        <w:r>
                          <w:rPr>
                            <w:color w:val="44546A" w:themeColor="text2"/>
                            <w:sz w:val="20"/>
                          </w:rPr>
                          <w:t>If we click on Audit column, because we use the default</w:t>
                        </w:r>
                        <w:del w:id="2153" w:author="Will Thompson" w:date="2016-02-09T15:08:00Z">
                          <w:r w:rsidDel="00ED5751">
                            <w:rPr>
                              <w:color w:val="44546A" w:themeColor="text2"/>
                              <w:sz w:val="20"/>
                            </w:rPr>
                            <w:delText xml:space="preserve"> way of filtering (in context)</w:delText>
                          </w:r>
                        </w:del>
                        <w:ins w:id="2154" w:author="Will Thompson" w:date="2016-02-09T15:08:00Z">
                          <w:r>
                            <w:rPr>
                              <w:color w:val="44546A" w:themeColor="text2"/>
                              <w:sz w:val="20"/>
                            </w:rPr>
                            <w:t xml:space="preserve"> interaction of ‘highlight’</w:t>
                          </w:r>
                        </w:ins>
                        <w:r>
                          <w:rPr>
                            <w:color w:val="44546A" w:themeColor="text2"/>
                            <w:sz w:val="20"/>
                          </w:rPr>
                          <w:t>, it is very hard to see the distribution of the doughnut &amp; the top right bar charts</w:t>
                        </w:r>
                      </w:p>
                      <w:p w14:paraId="69ABC8D3" w14:textId="77777777" w:rsidR="00B858DE" w:rsidRDefault="00B858DE" w:rsidP="00C26BC1">
                        <w:pPr>
                          <w:rPr>
                            <w:color w:val="44546A" w:themeColor="text2"/>
                            <w:sz w:val="20"/>
                          </w:rPr>
                        </w:pPr>
                      </w:p>
                      <w:p w14:paraId="7E44388A" w14:textId="77777777" w:rsidR="00B858DE" w:rsidRDefault="00B858DE" w:rsidP="00C26BC1">
                        <w:pPr>
                          <w:rPr>
                            <w:color w:val="44546A" w:themeColor="text2"/>
                            <w:sz w:val="20"/>
                          </w:rPr>
                        </w:pPr>
                      </w:p>
                      <w:p w14:paraId="1A3A09EF" w14:textId="77777777" w:rsidR="00B858DE" w:rsidRDefault="00B858DE" w:rsidP="00C26BC1">
                        <w:pPr>
                          <w:rPr>
                            <w:color w:val="44546A" w:themeColor="text2"/>
                            <w:sz w:val="20"/>
                          </w:rPr>
                        </w:pPr>
                      </w:p>
                      <w:p w14:paraId="3F9BDCC8" w14:textId="77777777" w:rsidR="00B858DE" w:rsidRDefault="00B858DE" w:rsidP="00C26BC1">
                        <w:pPr>
                          <w:rPr>
                            <w:color w:val="44546A" w:themeColor="text2"/>
                            <w:sz w:val="20"/>
                          </w:rPr>
                        </w:pPr>
                      </w:p>
                      <w:p w14:paraId="5971BF05" w14:textId="77777777" w:rsidR="00B858DE" w:rsidRDefault="00B858DE" w:rsidP="00C26BC1">
                        <w:pPr>
                          <w:rPr>
                            <w:color w:val="44546A" w:themeColor="text2"/>
                            <w:sz w:val="20"/>
                          </w:rPr>
                        </w:pPr>
                      </w:p>
                      <w:p w14:paraId="7BB9FEE6" w14:textId="77777777" w:rsidR="00B858DE" w:rsidRDefault="00B858DE" w:rsidP="00C26BC1">
                        <w:pPr>
                          <w:rPr>
                            <w:color w:val="44546A" w:themeColor="text2"/>
                            <w:sz w:val="20"/>
                          </w:rPr>
                        </w:pPr>
                      </w:p>
                      <w:p w14:paraId="2974C6D3" w14:textId="77777777" w:rsidR="00B858DE" w:rsidRDefault="00B858DE" w:rsidP="00C26BC1">
                        <w:pPr>
                          <w:rPr>
                            <w:color w:val="44546A" w:themeColor="text2"/>
                          </w:rPr>
                        </w:pPr>
                        <w:r>
                          <w:rPr>
                            <w:color w:val="44546A" w:themeColor="text2"/>
                            <w:sz w:val="20"/>
                          </w:rPr>
                          <w:t>By changing the visual interaction to a filter, we can see much better the distribution in the doughnut &amp; bar chart on top of the slide</w:t>
                        </w:r>
                      </w:p>
                    </w:txbxContent>
                  </v:textbox>
                  <w10:wrap type="square"/>
                </v:rect>
              </w:pict>
            </mc:Fallback>
          </mc:AlternateContent>
        </w:r>
        <w:r w:rsidR="00C26BC1" w:rsidDel="00D14E69">
          <w:rPr>
            <w:noProof/>
          </w:rPr>
          <w:drawing>
            <wp:inline distT="0" distB="0" distL="0" distR="0" wp14:anchorId="153C9995" wp14:editId="49318264">
              <wp:extent cx="4066748" cy="3019647"/>
              <wp:effectExtent l="19050" t="19050" r="1016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1369" cy="3023078"/>
                      </a:xfrm>
                      <a:prstGeom prst="rect">
                        <a:avLst/>
                      </a:prstGeom>
                      <a:ln>
                        <a:solidFill>
                          <a:schemeClr val="tx1"/>
                        </a:solidFill>
                      </a:ln>
                    </pic:spPr>
                  </pic:pic>
                </a:graphicData>
              </a:graphic>
            </wp:inline>
          </w:drawing>
        </w:r>
      </w:del>
    </w:p>
    <w:p w14:paraId="7FFC5D7F" w14:textId="646B3A3A" w:rsidR="00FD60D6" w:rsidDel="00D14E69" w:rsidRDefault="00717DB8">
      <w:pPr>
        <w:rPr>
          <w:del w:id="2155" w:author="Michele Hart" w:date="2016-09-02T22:51:00Z"/>
        </w:rPr>
      </w:pPr>
      <w:del w:id="2156" w:author="Michele Hart" w:date="2016-09-02T22:51:00Z">
        <w:r w:rsidDel="00D14E69">
          <w:rPr>
            <w:noProof/>
          </w:rPr>
          <mc:AlternateContent>
            <mc:Choice Requires="wps">
              <w:drawing>
                <wp:anchor distT="0" distB="0" distL="114300" distR="114300" simplePos="0" relativeHeight="251715584" behindDoc="0" locked="0" layoutInCell="1" allowOverlap="1" wp14:anchorId="3DCF112F" wp14:editId="0B63FF63">
                  <wp:simplePos x="0" y="0"/>
                  <wp:positionH relativeFrom="column">
                    <wp:posOffset>3488641</wp:posOffset>
                  </wp:positionH>
                  <wp:positionV relativeFrom="paragraph">
                    <wp:posOffset>357310</wp:posOffset>
                  </wp:positionV>
                  <wp:extent cx="411480" cy="168813"/>
                  <wp:effectExtent l="19050" t="19050" r="45720" b="41275"/>
                  <wp:wrapNone/>
                  <wp:docPr id="55" name="Rounded Rectangle 55"/>
                  <wp:cNvGraphicFramePr/>
                  <a:graphic xmlns:a="http://schemas.openxmlformats.org/drawingml/2006/main">
                    <a:graphicData uri="http://schemas.microsoft.com/office/word/2010/wordprocessingShape">
                      <wps:wsp>
                        <wps:cNvSpPr/>
                        <wps:spPr>
                          <a:xfrm>
                            <a:off x="0" y="0"/>
                            <a:ext cx="411480" cy="168813"/>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5048DB" id="Rounded Rectangle 55" o:spid="_x0000_s1026" style="position:absolute;margin-left:274.7pt;margin-top:28.15pt;width:32.4pt;height:13.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" filled="f" strokecolor="#ed7d31 [3205]" strokeweight="3.75pt">
                  <v:stroke joinstyle="miter"/>
                </v:roundrect>
              </w:pict>
            </mc:Fallback>
          </mc:AlternateContent>
        </w:r>
        <w:r w:rsidDel="00D14E69">
          <w:rPr>
            <w:noProof/>
          </w:rPr>
          <mc:AlternateContent>
            <mc:Choice Requires="wps">
              <w:drawing>
                <wp:anchor distT="0" distB="0" distL="114300" distR="114300" simplePos="0" relativeHeight="251713536" behindDoc="0" locked="0" layoutInCell="1" allowOverlap="1" wp14:anchorId="7A045F74" wp14:editId="16493044">
                  <wp:simplePos x="0" y="0"/>
                  <wp:positionH relativeFrom="column">
                    <wp:posOffset>2067560</wp:posOffset>
                  </wp:positionH>
                  <wp:positionV relativeFrom="paragraph">
                    <wp:posOffset>363904</wp:posOffset>
                  </wp:positionV>
                  <wp:extent cx="411480" cy="168813"/>
                  <wp:effectExtent l="19050" t="19050" r="45720" b="41275"/>
                  <wp:wrapNone/>
                  <wp:docPr id="52" name="Rounded Rectangle 52"/>
                  <wp:cNvGraphicFramePr/>
                  <a:graphic xmlns:a="http://schemas.openxmlformats.org/drawingml/2006/main">
                    <a:graphicData uri="http://schemas.microsoft.com/office/word/2010/wordprocessingShape">
                      <wps:wsp>
                        <wps:cNvSpPr/>
                        <wps:spPr>
                          <a:xfrm>
                            <a:off x="0" y="0"/>
                            <a:ext cx="411480" cy="168813"/>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B38AF" id="Rounded Rectangle 52" o:spid="_x0000_s1026" style="position:absolute;margin-left:162.8pt;margin-top:28.65pt;width:32.4pt;height:13.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" filled="f" strokecolor="#ed7d31 [3205]" strokeweight="3.75pt">
                  <v:stroke joinstyle="miter"/>
                </v:roundrect>
              </w:pict>
            </mc:Fallback>
          </mc:AlternateContent>
        </w:r>
        <w:r w:rsidDel="00D14E69">
          <w:rPr>
            <w:noProof/>
          </w:rPr>
          <mc:AlternateContent>
            <mc:Choice Requires="wps">
              <w:drawing>
                <wp:anchor distT="0" distB="0" distL="114300" distR="114300" simplePos="0" relativeHeight="251711488" behindDoc="0" locked="0" layoutInCell="1" allowOverlap="1" wp14:anchorId="60CB2C82" wp14:editId="10CD5621">
                  <wp:simplePos x="0" y="0"/>
                  <wp:positionH relativeFrom="column">
                    <wp:posOffset>1746250</wp:posOffset>
                  </wp:positionH>
                  <wp:positionV relativeFrom="paragraph">
                    <wp:posOffset>584835</wp:posOffset>
                  </wp:positionV>
                  <wp:extent cx="685800" cy="622300"/>
                  <wp:effectExtent l="19050" t="19050" r="38100" b="44450"/>
                  <wp:wrapNone/>
                  <wp:docPr id="51" name="Rounded Rectangle 51"/>
                  <wp:cNvGraphicFramePr/>
                  <a:graphic xmlns:a="http://schemas.openxmlformats.org/drawingml/2006/main">
                    <a:graphicData uri="http://schemas.microsoft.com/office/word/2010/wordprocessingShape">
                      <wps:wsp>
                        <wps:cNvSpPr/>
                        <wps:spPr>
                          <a:xfrm>
                            <a:off x="0" y="0"/>
                            <a:ext cx="685800" cy="62230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ED890" id="Rounded Rectangle 51" o:spid="_x0000_s1026" style="position:absolute;margin-left:137.5pt;margin-top:46.05pt;width:54pt;height:4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" filled="f" strokecolor="#ed7d31 [3205]" strokeweight="3.75pt">
                  <v:stroke joinstyle="miter"/>
                </v:roundrect>
              </w:pict>
            </mc:Fallback>
          </mc:AlternateContent>
        </w:r>
        <w:r w:rsidDel="00D14E69">
          <w:rPr>
            <w:noProof/>
          </w:rPr>
          <mc:AlternateContent>
            <mc:Choice Requires="wps">
              <w:drawing>
                <wp:anchor distT="0" distB="0" distL="114300" distR="114300" simplePos="0" relativeHeight="251709440" behindDoc="0" locked="0" layoutInCell="1" allowOverlap="1" wp14:anchorId="1581E9F2" wp14:editId="306DF706">
                  <wp:simplePos x="0" y="0"/>
                  <wp:positionH relativeFrom="column">
                    <wp:posOffset>2705100</wp:posOffset>
                  </wp:positionH>
                  <wp:positionV relativeFrom="paragraph">
                    <wp:posOffset>654685</wp:posOffset>
                  </wp:positionV>
                  <wp:extent cx="1380490" cy="488950"/>
                  <wp:effectExtent l="19050" t="19050" r="29210" b="44450"/>
                  <wp:wrapNone/>
                  <wp:docPr id="50" name="Rounded Rectangle 50"/>
                  <wp:cNvGraphicFramePr/>
                  <a:graphic xmlns:a="http://schemas.openxmlformats.org/drawingml/2006/main">
                    <a:graphicData uri="http://schemas.microsoft.com/office/word/2010/wordprocessingShape">
                      <wps:wsp>
                        <wps:cNvSpPr/>
                        <wps:spPr>
                          <a:xfrm>
                            <a:off x="0" y="0"/>
                            <a:ext cx="1380490" cy="488950"/>
                          </a:xfrm>
                          <a:prstGeom prst="roundRect">
                            <a:avLst/>
                          </a:prstGeom>
                          <a:noFill/>
                          <a:ln w="476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2D1F40" id="Rounded Rectangle 50" o:spid="_x0000_s1026" style="position:absolute;margin-left:213pt;margin-top:51.55pt;width:108.7pt;height:3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" filled="f" strokecolor="#ed7d31 [3205]" strokeweight="3.75pt">
                  <v:stroke joinstyle="miter"/>
                </v:roundrect>
              </w:pict>
            </mc:Fallback>
          </mc:AlternateContent>
        </w:r>
        <w:r w:rsidR="00C26BC1" w:rsidDel="00D14E69">
          <w:rPr>
            <w:noProof/>
          </w:rPr>
          <w:drawing>
            <wp:inline distT="0" distB="0" distL="0" distR="0" wp14:anchorId="64F32A38" wp14:editId="05AA5C27">
              <wp:extent cx="4066540" cy="3061875"/>
              <wp:effectExtent l="19050" t="19050" r="10160"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216" cy="3071420"/>
                      </a:xfrm>
                      <a:prstGeom prst="rect">
                        <a:avLst/>
                      </a:prstGeom>
                      <a:ln>
                        <a:solidFill>
                          <a:schemeClr val="tx1"/>
                        </a:solidFill>
                      </a:ln>
                    </pic:spPr>
                  </pic:pic>
                </a:graphicData>
              </a:graphic>
            </wp:inline>
          </w:drawing>
        </w:r>
      </w:del>
    </w:p>
    <w:p w14:paraId="0F9BD0F8" w14:textId="14F3353B" w:rsidR="00FD60D6" w:rsidDel="00D14E69" w:rsidRDefault="00ED5751">
      <w:pPr>
        <w:rPr>
          <w:del w:id="2157" w:author="Michele Hart" w:date="2016-09-02T22:51:00Z"/>
        </w:rPr>
      </w:pPr>
      <w:ins w:id="2158" w:author="Will Thompson" w:date="2016-02-09T15:09:00Z">
        <w:del w:id="2159" w:author="Michele Hart" w:date="2016-09-02T22:51:00Z">
          <w:r w:rsidDel="00D14E69">
            <w:delText>For users who’re new to Power BI, this ability to click and interact with reports may not be instantly obvious. Add textboxes to help them understand what they can click on to find more insights.</w:delText>
          </w:r>
        </w:del>
      </w:ins>
    </w:p>
    <w:p w14:paraId="0571DCF8" w14:textId="33129E9B" w:rsidR="00407A02" w:rsidRPr="00E123E2" w:rsidDel="00D14E69" w:rsidRDefault="00407A02">
      <w:pPr>
        <w:rPr>
          <w:del w:id="2160" w:author="Michele Hart" w:date="2016-09-02T22:51:00Z"/>
          <w:moveTo w:id="2161" w:author="Michele Hart" w:date="2016-03-02T11:38:00Z"/>
          <w:sz w:val="24"/>
        </w:rPr>
        <w:pPrChange w:id="2162" w:author="Michele Hart" w:date="2016-09-02T23:20:00Z">
          <w:pPr>
            <w:pStyle w:val="ListParagraph"/>
            <w:numPr>
              <w:ilvl w:val="1"/>
              <w:numId w:val="5"/>
            </w:numPr>
            <w:ind w:left="1440" w:hanging="360"/>
          </w:pPr>
        </w:pPrChange>
      </w:pPr>
      <w:moveToRangeStart w:id="2163" w:author="Michele Hart" w:date="2016-03-02T11:38:00Z" w:name="move444682051"/>
      <w:moveTo w:id="2164" w:author="Michele Hart" w:date="2016-03-02T11:38:00Z">
        <w:del w:id="2165" w:author="Michele Hart" w:date="2016-09-02T22:51:00Z">
          <w:r w:rsidRPr="00E123E2" w:rsidDel="00D14E69">
            <w:rPr>
              <w:sz w:val="24"/>
            </w:rPr>
            <w:delText>For time series like this, make sure the axis is set to ‘Continuous’. https://powerbi.microsoft.com/en-us/documentation/powerbi-service-tutorial-customize-x-axis-and-y-axis-properties/</w:delText>
          </w:r>
        </w:del>
      </w:moveTo>
    </w:p>
    <w:moveToRangeEnd w:id="2163"/>
    <w:p w14:paraId="67AC6912" w14:textId="77777777" w:rsidR="00FD60D6" w:rsidDel="00BA1455" w:rsidRDefault="00FD60D6">
      <w:pPr>
        <w:rPr>
          <w:del w:id="2166" w:author="Will Thompson" w:date="2016-02-09T15:15:00Z"/>
        </w:rPr>
      </w:pPr>
    </w:p>
    <w:p w14:paraId="5C47D378" w14:textId="77777777" w:rsidR="00BA1455" w:rsidDel="009654E7" w:rsidRDefault="00BA1455">
      <w:pPr>
        <w:rPr>
          <w:ins w:id="2167" w:author="Marc Reguera" w:date="2016-02-10T08:33:00Z"/>
          <w:del w:id="2168" w:author="Michele Hart" w:date="2016-09-18T23:53:00Z"/>
        </w:rPr>
      </w:pPr>
    </w:p>
    <w:p w14:paraId="741C7DA6" w14:textId="77777777" w:rsidR="00BF527E" w:rsidRDefault="00BF527E" w:rsidP="00BF527E">
      <w:pPr>
        <w:pStyle w:val="Heading2"/>
        <w:rPr>
          <w:ins w:id="2169" w:author="Michele Hart" w:date="2016-09-03T12:35:00Z"/>
        </w:rPr>
      </w:pPr>
    </w:p>
    <w:p w14:paraId="2FC6AE3B" w14:textId="317F1A30" w:rsidR="00BF527E" w:rsidRDefault="00BF527E">
      <w:pPr>
        <w:pStyle w:val="Heading3"/>
        <w:rPr>
          <w:ins w:id="2170" w:author="Michele Hart" w:date="2016-09-03T12:35:00Z"/>
        </w:rPr>
        <w:pPrChange w:id="2171" w:author="Michele Hart" w:date="2016-09-13T23:35:00Z">
          <w:pPr>
            <w:pStyle w:val="Heading2"/>
          </w:pPr>
        </w:pPrChange>
      </w:pPr>
      <w:bookmarkStart w:id="2172" w:name="_Toc463088180"/>
      <w:ins w:id="2173" w:author="Michele Hart" w:date="2016-09-03T12:35:00Z">
        <w:r>
          <w:t>Chart interaction and interplay</w:t>
        </w:r>
        <w:bookmarkEnd w:id="2172"/>
      </w:ins>
    </w:p>
    <w:p w14:paraId="7416D92F" w14:textId="7584C260" w:rsidR="00BF527E" w:rsidRDefault="00BF527E" w:rsidP="00BF527E">
      <w:pPr>
        <w:rPr>
          <w:ins w:id="2174" w:author="Michele Hart" w:date="2016-09-13T23:32:00Z"/>
        </w:rPr>
      </w:pPr>
      <w:ins w:id="2175" w:author="Michele Hart" w:date="2016-09-03T12:35:00Z">
        <w:r>
          <w:t xml:space="preserve">One of the most compelling feature of Power BI is the ability to edit the way charts interact with each other.  By default, charts are cross-highlighted: when you select a data point, the related </w:t>
        </w:r>
      </w:ins>
      <w:ins w:id="2176" w:author="Michele Hart" w:date="2016-09-13T23:29:00Z">
        <w:r w:rsidR="00D72F09">
          <w:t>data</w:t>
        </w:r>
      </w:ins>
      <w:ins w:id="2177" w:author="Michele Hart" w:date="2016-09-03T12:35:00Z">
        <w:r>
          <w:t xml:space="preserve"> of other charts light up and the unrelated data dims. You can override this behavior to use any chart as a true filter which saves you real estate on your page.</w:t>
        </w:r>
      </w:ins>
      <w:ins w:id="2178" w:author="Michele Hart" w:date="2016-09-13T23:30:00Z">
        <w:r w:rsidR="00D72F09">
          <w:t xml:space="preserve"> To do this, select </w:t>
        </w:r>
        <w:r w:rsidR="00D72F09" w:rsidRPr="00ED71E7">
          <w:rPr>
            <w:b/>
            <w:rPrChange w:id="2179" w:author="Michele Hart" w:date="2016-09-14T02:59:00Z">
              <w:rPr/>
            </w:rPrChange>
          </w:rPr>
          <w:t>Visual Interactions</w:t>
        </w:r>
        <w:r w:rsidR="00D72F09">
          <w:t xml:space="preserve"> from the menubar.</w:t>
        </w:r>
      </w:ins>
    </w:p>
    <w:p w14:paraId="0121D5E4" w14:textId="3E09E038" w:rsidR="00D72F09" w:rsidRDefault="00D72F09" w:rsidP="00BF527E">
      <w:pPr>
        <w:rPr>
          <w:ins w:id="2180" w:author="Michele Hart" w:date="2016-09-13T23:32:00Z"/>
        </w:rPr>
      </w:pPr>
    </w:p>
    <w:p w14:paraId="1BEB8DDA" w14:textId="21CE9A23" w:rsidR="00D72F09" w:rsidRDefault="00D72F09" w:rsidP="00BF527E">
      <w:pPr>
        <w:rPr>
          <w:ins w:id="2181" w:author="Michele Hart" w:date="2016-09-03T12:36:00Z"/>
        </w:rPr>
      </w:pPr>
      <w:ins w:id="2182" w:author="Michele Hart" w:date="2016-09-13T23:32:00Z">
        <w:r>
          <w:rPr>
            <w:noProof/>
          </w:rPr>
          <w:drawing>
            <wp:inline distT="0" distB="0" distL="0" distR="0" wp14:anchorId="0DFC0324" wp14:editId="18DF5C4D">
              <wp:extent cx="3276190" cy="1828571"/>
              <wp:effectExtent l="0" t="0" r="635"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ower-bi-visual-interactions.png"/>
                      <pic:cNvPicPr/>
                    </pic:nvPicPr>
                    <pic:blipFill>
                      <a:blip r:embed="rId58">
                        <a:extLst>
                          <a:ext uri="{28A0092B-C50C-407E-A947-70E740481C1C}">
                            <a14:useLocalDpi xmlns:a14="http://schemas.microsoft.com/office/drawing/2010/main" val="0"/>
                          </a:ext>
                        </a:extLst>
                      </a:blip>
                      <a:stretch>
                        <a:fillRect/>
                      </a:stretch>
                    </pic:blipFill>
                    <pic:spPr>
                      <a:xfrm>
                        <a:off x="0" y="0"/>
                        <a:ext cx="3276190" cy="1828571"/>
                      </a:xfrm>
                      <a:prstGeom prst="rect">
                        <a:avLst/>
                      </a:prstGeom>
                    </pic:spPr>
                  </pic:pic>
                </a:graphicData>
              </a:graphic>
            </wp:inline>
          </w:drawing>
        </w:r>
      </w:ins>
    </w:p>
    <w:p w14:paraId="2B8BDF1C" w14:textId="4BE4C519" w:rsidR="00BF527E" w:rsidRDefault="00BF527E" w:rsidP="00BF527E">
      <w:pPr>
        <w:rPr>
          <w:ins w:id="2183" w:author="Michele Hart" w:date="2016-09-13T23:32:00Z"/>
        </w:rPr>
      </w:pPr>
    </w:p>
    <w:p w14:paraId="4C3F85FD" w14:textId="3F115E3B" w:rsidR="00BF527E" w:rsidRDefault="00D72F09" w:rsidP="00BF527E">
      <w:pPr>
        <w:rPr>
          <w:ins w:id="2184" w:author="Michele Hart" w:date="2016-09-03T12:36:00Z"/>
        </w:rPr>
      </w:pPr>
      <w:ins w:id="2185" w:author="Michele Hart" w:date="2016-09-13T23:32:00Z">
        <w:r>
          <w:t xml:space="preserve">Then, for each visual on the page, decide whether you want </w:t>
        </w:r>
      </w:ins>
      <w:ins w:id="2186" w:author="Michele Hart" w:date="2016-09-13T23:33:00Z">
        <w:r>
          <w:t>the</w:t>
        </w:r>
      </w:ins>
      <w:ins w:id="2187" w:author="Michele Hart" w:date="2016-09-13T23:32:00Z">
        <w:r>
          <w:t xml:space="preserve"> selected </w:t>
        </w:r>
        <w:commentRangeStart w:id="2188"/>
        <w:commentRangeStart w:id="2189"/>
        <w:r>
          <w:t>visual to</w:t>
        </w:r>
      </w:ins>
      <w:ins w:id="2190" w:author="Michele Hart" w:date="2016-09-14T03:00:00Z">
        <w:r w:rsidR="00ED71E7">
          <w:t xml:space="preserve"> </w:t>
        </w:r>
      </w:ins>
      <w:ins w:id="2191" w:author="Michele Hart" w:date="2016-09-13T23:32:00Z">
        <w:r>
          <w:t>filter</w:t>
        </w:r>
      </w:ins>
      <w:commentRangeEnd w:id="2188"/>
      <w:ins w:id="2192" w:author="Michele Hart" w:date="2016-09-14T03:00:00Z">
        <w:r w:rsidR="00ED71E7">
          <w:rPr>
            <w:rStyle w:val="CommentReference"/>
          </w:rPr>
          <w:commentReference w:id="2188"/>
        </w:r>
      </w:ins>
      <w:commentRangeEnd w:id="2189"/>
      <w:r w:rsidR="00436400">
        <w:rPr>
          <w:rStyle w:val="CommentReference"/>
        </w:rPr>
        <w:commentReference w:id="2189"/>
      </w:r>
      <w:ins w:id="2193" w:author="Michele Hart" w:date="2016-09-13T23:32:00Z">
        <w:r>
          <w:t>, highlight, or do nothing.</w:t>
        </w:r>
      </w:ins>
      <w:ins w:id="2194" w:author="Michele Hart" w:date="2016-10-01T12:00:00Z">
        <w:r w:rsidR="005B5E74">
          <w:t xml:space="preserve"> Not all visuals can be highlighted, for those you won’t see the highlight control.</w:t>
        </w:r>
      </w:ins>
    </w:p>
    <w:p w14:paraId="027D685C" w14:textId="20193A8F" w:rsidR="00BF527E" w:rsidRDefault="00BF527E" w:rsidP="00BF527E">
      <w:pPr>
        <w:rPr>
          <w:ins w:id="2195" w:author="Michele Hart" w:date="2016-09-03T12:36:00Z"/>
        </w:rPr>
      </w:pPr>
    </w:p>
    <w:p w14:paraId="252E758E" w14:textId="19CE342F" w:rsidR="00BF527E" w:rsidRDefault="00D72F09" w:rsidP="00BF527E">
      <w:pPr>
        <w:rPr>
          <w:ins w:id="2196" w:author="Michele Hart" w:date="2016-09-03T12:36:00Z"/>
        </w:rPr>
      </w:pPr>
      <w:ins w:id="2197" w:author="Michele Hart" w:date="2016-09-13T23:34:00Z">
        <w:r w:rsidRPr="00D72F09">
          <w:rPr>
            <w:b/>
            <w:rPrChange w:id="2198" w:author="Michele Hart" w:date="2016-09-13T23:34:00Z">
              <w:rPr/>
            </w:rPrChange>
          </w:rPr>
          <w:t>TIP</w:t>
        </w:r>
        <w:r>
          <w:t xml:space="preserve">: </w:t>
        </w:r>
      </w:ins>
      <w:ins w:id="2199" w:author="Michele Hart" w:date="2016-09-03T12:36:00Z">
        <w:r w:rsidR="00BF527E">
          <w:t xml:space="preserve">For </w:t>
        </w:r>
      </w:ins>
      <w:ins w:id="2200" w:author="Michele Hart" w:date="2016-09-14T03:00:00Z">
        <w:r w:rsidR="00537961">
          <w:t>readers</w:t>
        </w:r>
      </w:ins>
      <w:ins w:id="2201" w:author="Michele Hart" w:date="2016-09-03T12:36:00Z">
        <w:r w:rsidR="00BF527E">
          <w:t xml:space="preserve"> who’re new to Power BI, this ability to click and interact with reports may not be instantly obvious. Add text</w:t>
        </w:r>
      </w:ins>
      <w:ins w:id="2202" w:author="Michele Hart" w:date="2016-09-13T21:14:00Z">
        <w:r w:rsidR="00BC7CA8">
          <w:t xml:space="preserve"> </w:t>
        </w:r>
      </w:ins>
      <w:ins w:id="2203" w:author="Michele Hart" w:date="2016-09-03T12:36:00Z">
        <w:r w:rsidR="00BF527E">
          <w:t>boxes to help them understand what they can click on to find more insights.</w:t>
        </w:r>
      </w:ins>
    </w:p>
    <w:p w14:paraId="32850EED" w14:textId="77777777" w:rsidR="00BF527E" w:rsidRDefault="00BF527E">
      <w:pPr>
        <w:pStyle w:val="Heading1"/>
        <w:rPr>
          <w:ins w:id="2204" w:author="Michele Hart" w:date="2016-09-03T12:34:00Z"/>
        </w:rPr>
        <w:pPrChange w:id="2205" w:author="Will Thompson" w:date="2016-02-12T10:40:00Z">
          <w:pPr>
            <w:pStyle w:val="Heading1"/>
            <w:numPr>
              <w:numId w:val="8"/>
            </w:numPr>
            <w:ind w:left="720" w:hanging="360"/>
          </w:pPr>
        </w:pPrChange>
      </w:pPr>
    </w:p>
    <w:p w14:paraId="05D7BD72" w14:textId="0BB38D16" w:rsidR="00112BFE" w:rsidRDefault="00112BFE">
      <w:pPr>
        <w:pStyle w:val="Heading3"/>
        <w:rPr>
          <w:moveTo w:id="2206" w:author="Michele Hart" w:date="2016-09-03T14:45:00Z"/>
        </w:rPr>
        <w:pPrChange w:id="2207" w:author="Michele Hart" w:date="2016-09-13T23:35:00Z">
          <w:pPr>
            <w:pStyle w:val="Heading2"/>
          </w:pPr>
        </w:pPrChange>
      </w:pPr>
      <w:moveToRangeStart w:id="2208" w:author="Michele Hart" w:date="2016-09-03T14:45:00Z" w:name="move460677280"/>
      <w:moveTo w:id="2209" w:author="Michele Hart" w:date="2016-09-03T14:45:00Z">
        <w:del w:id="2210" w:author="Michele Hart" w:date="2016-09-13T23:36:00Z">
          <w:r w:rsidDel="00D72F09">
            <w:delText>Choice of</w:delText>
          </w:r>
        </w:del>
      </w:moveTo>
      <w:bookmarkStart w:id="2211" w:name="_Toc463088181"/>
      <w:ins w:id="2212" w:author="Michele Hart" w:date="2016-09-13T23:36:00Z">
        <w:r w:rsidR="00D72F09">
          <w:t>The use of color in visuals</w:t>
        </w:r>
      </w:ins>
      <w:bookmarkEnd w:id="2211"/>
      <w:moveTo w:id="2213" w:author="Michele Hart" w:date="2016-09-03T14:45:00Z">
        <w:del w:id="2214" w:author="Michele Hart" w:date="2016-09-13T23:36:00Z">
          <w:r w:rsidDel="00D72F09">
            <w:delText xml:space="preserve"> Colors</w:delText>
          </w:r>
        </w:del>
      </w:moveTo>
    </w:p>
    <w:p w14:paraId="1178406F" w14:textId="4D6B1013" w:rsidR="000E527F" w:rsidRDefault="00D72F09" w:rsidP="00112BFE">
      <w:pPr>
        <w:rPr>
          <w:ins w:id="2215" w:author="Michele Hart" w:date="2016-09-13T23:47:00Z"/>
        </w:rPr>
      </w:pPr>
      <w:ins w:id="2216" w:author="Michele Hart" w:date="2016-09-13T23:36:00Z">
        <w:r>
          <w:t xml:space="preserve">Earlier in this paper we talked about </w:t>
        </w:r>
      </w:ins>
      <w:ins w:id="2217" w:author="Michele Hart" w:date="2016-09-13T23:39:00Z">
        <w:r w:rsidR="000E527F">
          <w:t xml:space="preserve">the importance of having a plan for how you’re going to use color </w:t>
        </w:r>
      </w:ins>
      <w:ins w:id="2218" w:author="Michele Hart" w:date="2016-09-13T23:41:00Z">
        <w:r w:rsidR="000E527F">
          <w:t>across</w:t>
        </w:r>
      </w:ins>
      <w:ins w:id="2219" w:author="Michele Hart" w:date="2016-09-13T23:39:00Z">
        <w:r w:rsidR="000E527F">
          <w:t xml:space="preserve"> a report. This section will have some overlap but primarily app</w:t>
        </w:r>
      </w:ins>
      <w:ins w:id="2220" w:author="Michele Hart" w:date="2016-09-13T23:40:00Z">
        <w:r w:rsidR="000E527F">
          <w:t>l</w:t>
        </w:r>
      </w:ins>
      <w:ins w:id="2221" w:author="Michele Hart" w:date="2016-09-13T23:39:00Z">
        <w:r w:rsidR="000E527F">
          <w:t>ies to how you use color in</w:t>
        </w:r>
      </w:ins>
      <w:ins w:id="2222" w:author="Michele Hart" w:date="2016-09-13T23:40:00Z">
        <w:r w:rsidR="000E527F">
          <w:t xml:space="preserve"> </w:t>
        </w:r>
      </w:ins>
      <w:ins w:id="2223" w:author="Michele Hart" w:date="2016-09-13T23:36:00Z">
        <w:r>
          <w:t>individual visuals.</w:t>
        </w:r>
      </w:ins>
      <w:ins w:id="2224" w:author="Michele Hart" w:date="2016-09-13T23:37:00Z">
        <w:r w:rsidR="000E527F">
          <w:t xml:space="preserve"> </w:t>
        </w:r>
      </w:ins>
      <w:ins w:id="2225" w:author="Michele Hart" w:date="2016-09-13T23:42:00Z">
        <w:r w:rsidR="000E527F">
          <w:t xml:space="preserve">And the same principles apply: use color to tie the page together, add emphasis to important data, </w:t>
        </w:r>
      </w:ins>
      <w:ins w:id="2226" w:author="Michele Hart" w:date="2016-09-13T23:43:00Z">
        <w:r w:rsidR="000E527F">
          <w:t xml:space="preserve">and to improve the </w:t>
        </w:r>
      </w:ins>
      <w:ins w:id="2227" w:author="Michele Hart" w:date="2016-09-14T02:04:00Z">
        <w:r w:rsidR="00326F2C">
          <w:t>reader</w:t>
        </w:r>
      </w:ins>
      <w:ins w:id="2228" w:author="Michele Hart" w:date="2016-09-13T23:44:00Z">
        <w:r w:rsidR="000E527F">
          <w:t xml:space="preserve">’s comprehension of </w:t>
        </w:r>
      </w:ins>
      <w:ins w:id="2229" w:author="Michele Hart" w:date="2016-09-13T23:42:00Z">
        <w:r w:rsidR="000E527F">
          <w:t xml:space="preserve">the visual. </w:t>
        </w:r>
      </w:ins>
      <w:ins w:id="2230" w:author="Michele Hart" w:date="2016-09-13T23:45:00Z">
        <w:r w:rsidR="000E527F">
          <w:t xml:space="preserve">Too many different colors is distracting and makes it difficult for the </w:t>
        </w:r>
      </w:ins>
      <w:ins w:id="2231" w:author="Michele Hart" w:date="2016-09-14T02:04:00Z">
        <w:r w:rsidR="00326F2C">
          <w:t>reader</w:t>
        </w:r>
      </w:ins>
      <w:ins w:id="2232" w:author="Michele Hart" w:date="2016-09-13T23:45:00Z">
        <w:r w:rsidR="000E527F">
          <w:t xml:space="preserve"> to know where to look. Don’t sacrifice comprehension for beauty. </w:t>
        </w:r>
      </w:ins>
      <w:ins w:id="2233" w:author="Michele Hart" w:date="2016-09-13T23:49:00Z">
        <w:r w:rsidR="00B877EE">
          <w:t>Only add color if it improves comprehension.</w:t>
        </w:r>
      </w:ins>
    </w:p>
    <w:p w14:paraId="11070986" w14:textId="7CD3947C" w:rsidR="000E527F" w:rsidRDefault="000E527F" w:rsidP="00112BFE">
      <w:pPr>
        <w:rPr>
          <w:ins w:id="2234" w:author="Michele Hart" w:date="2016-09-13T23:46:00Z"/>
        </w:rPr>
      </w:pPr>
      <w:ins w:id="2235" w:author="Michele Hart" w:date="2016-09-13T23:47:00Z">
        <w:r w:rsidRPr="00B877EE">
          <w:rPr>
            <w:b/>
            <w:rPrChange w:id="2236" w:author="Michele Hart" w:date="2016-09-13T23:48:00Z">
              <w:rPr/>
            </w:rPrChange>
          </w:rPr>
          <w:lastRenderedPageBreak/>
          <w:t>TIP</w:t>
        </w:r>
        <w:r>
          <w:t>: Know your audience and any inherent color</w:t>
        </w:r>
        <w:r w:rsidR="00B877EE">
          <w:t xml:space="preserve"> rules.  For example, </w:t>
        </w:r>
      </w:ins>
      <w:ins w:id="2237" w:author="Michele Hart" w:date="2016-09-13T23:48:00Z">
        <w:r w:rsidR="00B877EE">
          <w:t xml:space="preserve">in the United States, </w:t>
        </w:r>
      </w:ins>
      <w:ins w:id="2238" w:author="Michele Hart" w:date="2016-09-13T23:47:00Z">
        <w:r w:rsidR="00B877EE">
          <w:t xml:space="preserve">green typically means </w:t>
        </w:r>
      </w:ins>
      <w:ins w:id="2239" w:author="Michele Hart" w:date="2016-09-13T23:48:00Z">
        <w:r w:rsidR="00B877EE">
          <w:t xml:space="preserve">“good” and red typically means “not good”. </w:t>
        </w:r>
      </w:ins>
    </w:p>
    <w:p w14:paraId="7A1A78C8" w14:textId="3038E364" w:rsidR="00D72F09" w:rsidRDefault="000E527F" w:rsidP="00112BFE">
      <w:pPr>
        <w:rPr>
          <w:ins w:id="2240" w:author="Michele Hart" w:date="2016-09-13T23:37:00Z"/>
        </w:rPr>
      </w:pPr>
      <w:ins w:id="2241" w:author="Michele Hart" w:date="2016-09-13T23:37:00Z">
        <w:r>
          <w:t>Th</w:t>
        </w:r>
      </w:ins>
      <w:ins w:id="2242" w:author="Michele Hart" w:date="2016-09-13T23:45:00Z">
        <w:r>
          <w:t>is</w:t>
        </w:r>
      </w:ins>
      <w:ins w:id="2243" w:author="Michele Hart" w:date="2016-09-13T23:37:00Z">
        <w:r>
          <w:t xml:space="preserve"> topic is broken down to cover:</w:t>
        </w:r>
      </w:ins>
    </w:p>
    <w:p w14:paraId="5494E0E2" w14:textId="3A7C0745" w:rsidR="000E527F" w:rsidRDefault="000E527F">
      <w:pPr>
        <w:pStyle w:val="ListParagraph"/>
        <w:numPr>
          <w:ilvl w:val="0"/>
          <w:numId w:val="33"/>
        </w:numPr>
        <w:rPr>
          <w:ins w:id="2244" w:author="Michele Hart" w:date="2016-09-14T00:04:00Z"/>
        </w:rPr>
        <w:pPrChange w:id="2245" w:author="Michele Hart" w:date="2016-09-13T23:37:00Z">
          <w:pPr/>
        </w:pPrChange>
      </w:pPr>
      <w:ins w:id="2246" w:author="Michele Hart" w:date="2016-09-13T23:38:00Z">
        <w:r>
          <w:t xml:space="preserve">Data </w:t>
        </w:r>
      </w:ins>
      <w:ins w:id="2247" w:author="Michele Hart" w:date="2016-09-13T23:41:00Z">
        <w:r>
          <w:t>color</w:t>
        </w:r>
      </w:ins>
    </w:p>
    <w:p w14:paraId="432FBEC1" w14:textId="1E273467" w:rsidR="00AD2AA5" w:rsidRDefault="00AD2AA5">
      <w:pPr>
        <w:pStyle w:val="ListParagraph"/>
        <w:numPr>
          <w:ilvl w:val="0"/>
          <w:numId w:val="33"/>
        </w:numPr>
        <w:rPr>
          <w:ins w:id="2248" w:author="Michele Hart" w:date="2016-09-13T23:38:00Z"/>
        </w:rPr>
        <w:pPrChange w:id="2249" w:author="Michele Hart" w:date="2016-09-13T23:37:00Z">
          <w:pPr/>
        </w:pPrChange>
      </w:pPr>
      <w:ins w:id="2250" w:author="Michele Hart" w:date="2016-09-14T00:04:00Z">
        <w:r>
          <w:t>Data label color</w:t>
        </w:r>
      </w:ins>
    </w:p>
    <w:p w14:paraId="09417912" w14:textId="0DA7B076" w:rsidR="000E527F" w:rsidRDefault="00AD2AA5">
      <w:pPr>
        <w:pStyle w:val="ListParagraph"/>
        <w:numPr>
          <w:ilvl w:val="0"/>
          <w:numId w:val="33"/>
        </w:numPr>
        <w:rPr>
          <w:ins w:id="2251" w:author="Michele Hart" w:date="2016-09-13T23:38:00Z"/>
        </w:rPr>
        <w:pPrChange w:id="2252" w:author="Michele Hart" w:date="2016-09-13T23:37:00Z">
          <w:pPr/>
        </w:pPrChange>
      </w:pPr>
      <w:ins w:id="2253" w:author="Michele Hart" w:date="2016-09-13T23:38:00Z">
        <w:r>
          <w:t>Color</w:t>
        </w:r>
        <w:r w:rsidR="000E527F">
          <w:t xml:space="preserve"> for categorical values</w:t>
        </w:r>
      </w:ins>
    </w:p>
    <w:p w14:paraId="2680B50E" w14:textId="6FF2175A" w:rsidR="000E527F" w:rsidRDefault="00AD2AA5">
      <w:pPr>
        <w:pStyle w:val="ListParagraph"/>
        <w:numPr>
          <w:ilvl w:val="0"/>
          <w:numId w:val="33"/>
        </w:numPr>
        <w:rPr>
          <w:ins w:id="2254" w:author="Michele Hart" w:date="2016-09-13T23:36:00Z"/>
        </w:rPr>
        <w:pPrChange w:id="2255" w:author="Michele Hart" w:date="2016-09-13T23:50:00Z">
          <w:pPr/>
        </w:pPrChange>
      </w:pPr>
      <w:ins w:id="2256" w:author="Michele Hart" w:date="2016-09-13T23:38:00Z">
        <w:r>
          <w:t>Color</w:t>
        </w:r>
        <w:r w:rsidR="000E527F">
          <w:t xml:space="preserve"> for numerical values</w:t>
        </w:r>
      </w:ins>
    </w:p>
    <w:p w14:paraId="408B8080" w14:textId="6F15FF51" w:rsidR="00112BFE" w:rsidDel="00AD2AA5" w:rsidRDefault="00112BFE" w:rsidP="00112BFE">
      <w:pPr>
        <w:rPr>
          <w:del w:id="2257" w:author="Michele Hart" w:date="2016-09-13T23:59:00Z"/>
          <w:moveTo w:id="2258" w:author="Michele Hart" w:date="2016-09-03T14:45:00Z"/>
        </w:rPr>
      </w:pPr>
      <w:moveTo w:id="2259" w:author="Michele Hart" w:date="2016-09-03T14:45:00Z">
        <w:del w:id="2260" w:author="Michele Hart" w:date="2016-09-13T23:59:00Z">
          <w:r w:rsidDel="00AD2AA5">
            <w:delText>After varying the length, position size of a datapoint, changing its color is the most common way to distinguish differences in the data. Colors are also a very powerful way of storytelling with data – they help datapoints of interest stand out from others. However there are many cautions and pitfalls in using colors as well.</w:delText>
          </w:r>
        </w:del>
      </w:moveTo>
    </w:p>
    <w:p w14:paraId="42CD9048" w14:textId="77777777" w:rsidR="00112BFE" w:rsidRDefault="00112BFE">
      <w:pPr>
        <w:pStyle w:val="Heading4"/>
        <w:rPr>
          <w:moveTo w:id="2261" w:author="Michele Hart" w:date="2016-09-03T14:45:00Z"/>
        </w:rPr>
        <w:pPrChange w:id="2262" w:author="Michele Hart" w:date="2016-09-13T23:36:00Z">
          <w:pPr>
            <w:pStyle w:val="Heading2"/>
          </w:pPr>
        </w:pPrChange>
      </w:pPr>
      <w:moveTo w:id="2263" w:author="Michele Hart" w:date="2016-09-03T14:45:00Z">
        <w:r>
          <w:t xml:space="preserve">Use colors to highlight interesting data </w:t>
        </w:r>
      </w:moveTo>
    </w:p>
    <w:p w14:paraId="6324F591" w14:textId="4B9E772A" w:rsidR="00112BFE" w:rsidRDefault="00112BFE" w:rsidP="00112BFE">
      <w:pPr>
        <w:rPr>
          <w:moveTo w:id="2264" w:author="Michele Hart" w:date="2016-09-03T14:45:00Z"/>
        </w:rPr>
      </w:pPr>
      <w:moveTo w:id="2265" w:author="Michele Hart" w:date="2016-09-03T14:45:00Z">
        <w:r>
          <w:t>The simplest way to use color</w:t>
        </w:r>
        <w:del w:id="2266" w:author="Michele Hart" w:date="2016-09-14T00:00:00Z">
          <w:r w:rsidDel="00AD2AA5">
            <w:delText>s</w:delText>
          </w:r>
        </w:del>
        <w:r>
          <w:t xml:space="preserve"> is </w:t>
        </w:r>
      </w:moveTo>
      <w:ins w:id="2267" w:author="Michele Hart" w:date="2016-09-14T00:00:00Z">
        <w:r w:rsidR="00AD2AA5">
          <w:t xml:space="preserve">by </w:t>
        </w:r>
      </w:ins>
      <w:moveTo w:id="2268" w:author="Michele Hart" w:date="2016-09-03T14:45:00Z">
        <w:r>
          <w:t xml:space="preserve">changing </w:t>
        </w:r>
        <w:del w:id="2269" w:author="Michele Hart" w:date="2016-10-01T12:50:00Z">
          <w:r w:rsidDel="004156C2">
            <w:delText>a particular</w:delText>
          </w:r>
        </w:del>
      </w:moveTo>
      <w:ins w:id="2270" w:author="Michele Hart" w:date="2016-10-01T12:50:00Z">
        <w:r w:rsidR="004156C2">
          <w:t>one or more</w:t>
        </w:r>
      </w:ins>
      <w:moveTo w:id="2271" w:author="Michele Hart" w:date="2016-09-03T14:45:00Z">
        <w:r>
          <w:t xml:space="preserve"> data point’s color to </w:t>
        </w:r>
        <w:del w:id="2272" w:author="Michele Hart" w:date="2016-09-14T00:00:00Z">
          <w:r w:rsidDel="00AD2AA5">
            <w:delText>highlight</w:delText>
          </w:r>
        </w:del>
      </w:moveTo>
      <w:ins w:id="2273" w:author="Michele Hart" w:date="2016-09-14T00:00:00Z">
        <w:r w:rsidR="00AD2AA5">
          <w:t>call attention to</w:t>
        </w:r>
      </w:ins>
      <w:moveTo w:id="2274" w:author="Michele Hart" w:date="2016-09-03T14:45:00Z">
        <w:r>
          <w:t xml:space="preserve"> it</w:t>
        </w:r>
        <w:del w:id="2275" w:author="Michele Hart" w:date="2016-09-14T00:00:00Z">
          <w:r w:rsidDel="00AD2AA5">
            <w:delText>. Calling out a column in chart that is of particular interest:</w:delText>
          </w:r>
        </w:del>
      </w:moveTo>
      <w:ins w:id="2276" w:author="Michele Hart" w:date="2016-09-14T00:00:00Z">
        <w:r w:rsidR="00AD2AA5">
          <w:t>.</w:t>
        </w:r>
      </w:ins>
      <w:ins w:id="2277" w:author="Michele Hart" w:date="2016-10-01T12:50:00Z">
        <w:r w:rsidR="004156C2">
          <w:t xml:space="preserve"> In this example, the color changes when the Olympic games changed from a 4-year cycle to a 2-year cycle of alternating Summer and Winter games.</w:t>
        </w:r>
      </w:ins>
    </w:p>
    <w:p w14:paraId="1BEDAC98" w14:textId="426C84C3" w:rsidR="00112BFE" w:rsidRDefault="00112BFE" w:rsidP="00112BFE">
      <w:pPr>
        <w:rPr>
          <w:ins w:id="2278" w:author="Michele Hart" w:date="2016-10-01T12:50:00Z"/>
        </w:rPr>
      </w:pPr>
      <w:moveTo w:id="2279" w:author="Michele Hart" w:date="2016-09-03T14:45:00Z">
        <w:del w:id="2280" w:author="Michele Hart" w:date="2016-10-01T12:50:00Z">
          <w:r w:rsidDel="002B4A7C">
            <w:rPr>
              <w:noProof/>
            </w:rPr>
            <w:drawing>
              <wp:inline distT="0" distB="0" distL="0" distR="0" wp14:anchorId="6C544147" wp14:editId="184A1D34">
                <wp:extent cx="5895975" cy="23050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5975" cy="2305050"/>
                        </a:xfrm>
                        <a:prstGeom prst="rect">
                          <a:avLst/>
                        </a:prstGeom>
                      </pic:spPr>
                    </pic:pic>
                  </a:graphicData>
                </a:graphic>
              </wp:inline>
            </w:drawing>
          </w:r>
        </w:del>
      </w:moveTo>
      <w:ins w:id="2281" w:author="Michele Hart" w:date="2016-10-01T12:50:00Z">
        <w:r w:rsidR="002B4A7C">
          <w:rPr>
            <w:noProof/>
          </w:rPr>
          <w:drawing>
            <wp:inline distT="0" distB="0" distL="0" distR="0" wp14:anchorId="07D02C7D" wp14:editId="5B074EF2">
              <wp:extent cx="4587638" cy="1478408"/>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ower-bi-data-color.png"/>
                      <pic:cNvPicPr/>
                    </pic:nvPicPr>
                    <pic:blipFill>
                      <a:blip r:embed="rId59">
                        <a:extLst>
                          <a:ext uri="{28A0092B-C50C-407E-A947-70E740481C1C}">
                            <a14:useLocalDpi xmlns:a14="http://schemas.microsoft.com/office/drawing/2010/main" val="0"/>
                          </a:ext>
                        </a:extLst>
                      </a:blip>
                      <a:stretch>
                        <a:fillRect/>
                      </a:stretch>
                    </pic:blipFill>
                    <pic:spPr>
                      <a:xfrm>
                        <a:off x="0" y="0"/>
                        <a:ext cx="4587638" cy="1478408"/>
                      </a:xfrm>
                      <a:prstGeom prst="rect">
                        <a:avLst/>
                      </a:prstGeom>
                    </pic:spPr>
                  </pic:pic>
                </a:graphicData>
              </a:graphic>
            </wp:inline>
          </w:drawing>
        </w:r>
      </w:ins>
    </w:p>
    <w:p w14:paraId="582E076D" w14:textId="7DCDF746" w:rsidR="002B4A7C" w:rsidRDefault="004156C2">
      <w:pPr>
        <w:pStyle w:val="Figure"/>
        <w:rPr>
          <w:moveTo w:id="2282" w:author="Michele Hart" w:date="2016-09-03T14:45:00Z"/>
        </w:rPr>
        <w:pPrChange w:id="2283" w:author="Michele Hart" w:date="2016-10-01T12:50:00Z">
          <w:pPr/>
        </w:pPrChange>
      </w:pPr>
      <w:ins w:id="2284" w:author="Michele Hart" w:date="2016-10-01T12:50:00Z">
        <w:r>
          <w:t>Use color to tell a story</w:t>
        </w:r>
      </w:ins>
    </w:p>
    <w:p w14:paraId="6EB969DB" w14:textId="3295CB45" w:rsidR="00AD2AA5" w:rsidRDefault="00112BFE" w:rsidP="00112BFE">
      <w:pPr>
        <w:rPr>
          <w:ins w:id="2285" w:author="Michele Hart" w:date="2016-09-14T00:06:00Z"/>
        </w:rPr>
      </w:pPr>
      <w:moveTo w:id="2286" w:author="Michele Hart" w:date="2016-09-03T14:45:00Z">
        <w:r>
          <w:t xml:space="preserve">You can change </w:t>
        </w:r>
        <w:del w:id="2287" w:author="Michele Hart" w:date="2016-09-14T00:01:00Z">
          <w:r w:rsidDel="00AD2AA5">
            <w:delText>the</w:delText>
          </w:r>
        </w:del>
      </w:moveTo>
      <w:ins w:id="2288" w:author="Michele Hart" w:date="2016-09-14T00:01:00Z">
        <w:r w:rsidR="00AD2AA5">
          <w:t>data</w:t>
        </w:r>
      </w:ins>
      <w:ins w:id="2289" w:author="Michele Hart" w:date="2016-09-14T00:11:00Z">
        <w:r w:rsidR="00904666">
          <w:t xml:space="preserve"> </w:t>
        </w:r>
      </w:ins>
      <w:ins w:id="2290" w:author="Michele Hart" w:date="2016-09-14T00:01:00Z">
        <w:r w:rsidR="00AD2AA5">
          <w:t>point</w:t>
        </w:r>
      </w:ins>
      <w:moveTo w:id="2291" w:author="Michele Hart" w:date="2016-09-03T14:45:00Z">
        <w:r>
          <w:t xml:space="preserve"> colors </w:t>
        </w:r>
        <w:del w:id="2292" w:author="Michele Hart" w:date="2016-09-14T00:03:00Z">
          <w:r w:rsidDel="00AD2AA5">
            <w:delText xml:space="preserve">use </w:delText>
          </w:r>
        </w:del>
        <w:r>
          <w:t xml:space="preserve">from the </w:t>
        </w:r>
        <w:del w:id="2293" w:author="Michele Hart" w:date="2016-09-14T00:01:00Z">
          <w:r w:rsidRPr="00AD2AA5" w:rsidDel="00AD2AA5">
            <w:rPr>
              <w:b/>
              <w:rPrChange w:id="2294" w:author="Michele Hart" w:date="2016-09-14T00:01:00Z">
                <w:rPr/>
              </w:rPrChange>
            </w:rPr>
            <w:delText>‘</w:delText>
          </w:r>
        </w:del>
        <w:r w:rsidRPr="00AD2AA5">
          <w:rPr>
            <w:b/>
            <w:rPrChange w:id="2295" w:author="Michele Hart" w:date="2016-09-14T00:01:00Z">
              <w:rPr/>
            </w:rPrChange>
          </w:rPr>
          <w:t>Data colors</w:t>
        </w:r>
        <w:del w:id="2296" w:author="Michele Hart" w:date="2016-09-14T00:01:00Z">
          <w:r w:rsidRPr="00AD2AA5" w:rsidDel="00AD2AA5">
            <w:rPr>
              <w:b/>
              <w:rPrChange w:id="2297" w:author="Michele Hart" w:date="2016-09-14T00:01:00Z">
                <w:rPr/>
              </w:rPrChange>
            </w:rPr>
            <w:delText>’</w:delText>
          </w:r>
        </w:del>
        <w:r>
          <w:t xml:space="preserve"> tab in the formatting pane</w:t>
        </w:r>
      </w:moveTo>
      <w:ins w:id="2298" w:author="Michele Hart" w:date="2016-09-14T00:04:00Z">
        <w:r w:rsidR="00AD2AA5">
          <w:t xml:space="preserve">. To </w:t>
        </w:r>
      </w:ins>
      <w:ins w:id="2299" w:author="Michele Hart" w:date="2016-09-14T00:05:00Z">
        <w:r w:rsidR="00AD2AA5">
          <w:t>customize each data</w:t>
        </w:r>
      </w:ins>
      <w:ins w:id="2300" w:author="Michele Hart" w:date="2016-09-14T00:11:00Z">
        <w:r w:rsidR="00904666">
          <w:t xml:space="preserve"> </w:t>
        </w:r>
      </w:ins>
      <w:ins w:id="2301" w:author="Michele Hart" w:date="2016-09-14T00:05:00Z">
        <w:r w:rsidR="00AD2AA5">
          <w:t xml:space="preserve">point individually, make sure </w:t>
        </w:r>
        <w:r w:rsidR="00AD2AA5" w:rsidRPr="00AD2AA5">
          <w:rPr>
            <w:b/>
            <w:rPrChange w:id="2302" w:author="Michele Hart" w:date="2016-09-14T00:05:00Z">
              <w:rPr/>
            </w:rPrChange>
          </w:rPr>
          <w:t>Show all</w:t>
        </w:r>
        <w:r w:rsidR="00AD2AA5">
          <w:t xml:space="preserve"> is set to </w:t>
        </w:r>
        <w:r w:rsidR="00AD2AA5" w:rsidRPr="00AD2AA5">
          <w:rPr>
            <w:b/>
            <w:rPrChange w:id="2303" w:author="Michele Hart" w:date="2016-09-14T00:05:00Z">
              <w:rPr/>
            </w:rPrChange>
          </w:rPr>
          <w:t>On</w:t>
        </w:r>
        <w:r w:rsidR="00AD2AA5">
          <w:t>.</w:t>
        </w:r>
      </w:ins>
      <w:ins w:id="2304" w:author="Michele Hart" w:date="2016-09-14T00:04:00Z">
        <w:r w:rsidR="00AD2AA5">
          <w:t xml:space="preserve"> </w:t>
        </w:r>
      </w:ins>
    </w:p>
    <w:p w14:paraId="080312CC" w14:textId="78B32347" w:rsidR="00112BFE" w:rsidDel="00AD2AA5" w:rsidRDefault="00112BFE" w:rsidP="00112BFE">
      <w:pPr>
        <w:rPr>
          <w:del w:id="2305" w:author="Michele Hart" w:date="2016-09-14T00:07:00Z"/>
          <w:moveTo w:id="2306" w:author="Michele Hart" w:date="2016-09-03T14:45:00Z"/>
        </w:rPr>
      </w:pPr>
      <w:moveTo w:id="2307" w:author="Michele Hart" w:date="2016-09-03T14:45:00Z">
        <w:del w:id="2308" w:author="Michele Hart" w:date="2016-09-14T00:04:00Z">
          <w:r w:rsidDel="00AD2AA5">
            <w:delText>:</w:delText>
          </w:r>
        </w:del>
      </w:moveTo>
    </w:p>
    <w:p w14:paraId="78F4CBD6" w14:textId="0217B4E1" w:rsidR="00112BFE" w:rsidRDefault="00112BFE" w:rsidP="00112BFE">
      <w:pPr>
        <w:rPr>
          <w:ins w:id="2309" w:author="Michele Hart" w:date="2016-09-14T00:07:00Z"/>
        </w:rPr>
      </w:pPr>
      <w:moveTo w:id="2310" w:author="Michele Hart" w:date="2016-09-03T14:45:00Z">
        <w:r>
          <w:rPr>
            <w:noProof/>
          </w:rPr>
          <w:drawing>
            <wp:inline distT="0" distB="0" distL="0" distR="0" wp14:anchorId="35E5CAF9" wp14:editId="4BA87238">
              <wp:extent cx="1695450" cy="25622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5450" cy="2562225"/>
                      </a:xfrm>
                      <a:prstGeom prst="rect">
                        <a:avLst/>
                      </a:prstGeom>
                    </pic:spPr>
                  </pic:pic>
                </a:graphicData>
              </a:graphic>
            </wp:inline>
          </w:drawing>
        </w:r>
      </w:moveTo>
    </w:p>
    <w:p w14:paraId="43674753" w14:textId="68484FCF" w:rsidR="00AD2AA5" w:rsidRDefault="00AD2AA5" w:rsidP="00AD2AA5">
      <w:pPr>
        <w:rPr>
          <w:ins w:id="2311" w:author="Michele Hart" w:date="2016-09-14T00:07:00Z"/>
        </w:rPr>
      </w:pPr>
      <w:ins w:id="2312" w:author="Michele Hart" w:date="2016-09-14T00:07:00Z">
        <w:r>
          <w:t>NOTE:  Power BI applies a default theme to your report visuals.  The theme colors have been chosen to provide variety and contrast. To divert from the default theme</w:t>
        </w:r>
      </w:ins>
      <w:ins w:id="2313" w:author="Michele Hart" w:date="2016-09-14T00:09:00Z">
        <w:r w:rsidR="00904666">
          <w:t xml:space="preserve"> palette</w:t>
        </w:r>
      </w:ins>
      <w:ins w:id="2314" w:author="Michele Hart" w:date="2016-09-14T00:07:00Z">
        <w:r>
          <w:t xml:space="preserve">, select </w:t>
        </w:r>
        <w:r w:rsidRPr="00D76F77">
          <w:rPr>
            <w:b/>
          </w:rPr>
          <w:t>Custom color</w:t>
        </w:r>
        <w:r>
          <w:t>.</w:t>
        </w:r>
      </w:ins>
    </w:p>
    <w:p w14:paraId="6282C326" w14:textId="54E3A193" w:rsidR="00AD2AA5" w:rsidRDefault="00AD2AA5" w:rsidP="00112BFE">
      <w:pPr>
        <w:rPr>
          <w:ins w:id="2315" w:author="Michele Hart" w:date="2016-09-14T00:07:00Z"/>
        </w:rPr>
      </w:pPr>
    </w:p>
    <w:p w14:paraId="3BBA67FC" w14:textId="6FF65057" w:rsidR="00AD2AA5" w:rsidRDefault="00AD2AA5" w:rsidP="00112BFE">
      <w:pPr>
        <w:rPr>
          <w:ins w:id="2316" w:author="Michele Hart" w:date="2016-09-14T00:08:00Z"/>
        </w:rPr>
      </w:pPr>
      <w:ins w:id="2317" w:author="Michele Hart" w:date="2016-09-14T00:08:00Z">
        <w:r>
          <w:rPr>
            <w:noProof/>
          </w:rPr>
          <w:lastRenderedPageBreak/>
          <w:drawing>
            <wp:inline distT="0" distB="0" distL="0" distR="0" wp14:anchorId="3D3C0F2F" wp14:editId="032E8A28">
              <wp:extent cx="1666667" cy="178095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ower-bi-custom-color.png"/>
                      <pic:cNvPicPr/>
                    </pic:nvPicPr>
                    <pic:blipFill>
                      <a:blip r:embed="rId60">
                        <a:extLst>
                          <a:ext uri="{28A0092B-C50C-407E-A947-70E740481C1C}">
                            <a14:useLocalDpi xmlns:a14="http://schemas.microsoft.com/office/drawing/2010/main" val="0"/>
                          </a:ext>
                        </a:extLst>
                      </a:blip>
                      <a:stretch>
                        <a:fillRect/>
                      </a:stretch>
                    </pic:blipFill>
                    <pic:spPr>
                      <a:xfrm>
                        <a:off x="0" y="0"/>
                        <a:ext cx="1666667" cy="1780952"/>
                      </a:xfrm>
                      <a:prstGeom prst="rect">
                        <a:avLst/>
                      </a:prstGeom>
                    </pic:spPr>
                  </pic:pic>
                </a:graphicData>
              </a:graphic>
            </wp:inline>
          </w:drawing>
        </w:r>
      </w:ins>
    </w:p>
    <w:p w14:paraId="577509FF" w14:textId="77777777" w:rsidR="00904666" w:rsidRDefault="00904666" w:rsidP="00112BFE">
      <w:pPr>
        <w:rPr>
          <w:moveTo w:id="2318" w:author="Michele Hart" w:date="2016-09-03T14:45:00Z"/>
        </w:rPr>
      </w:pPr>
    </w:p>
    <w:p w14:paraId="623CC5A1" w14:textId="4C4D9BE0" w:rsidR="00112BFE" w:rsidRDefault="00AD2AA5" w:rsidP="00112BFE">
      <w:pPr>
        <w:rPr>
          <w:moveTo w:id="2319" w:author="Michele Hart" w:date="2016-09-03T14:45:00Z"/>
        </w:rPr>
      </w:pPr>
      <w:ins w:id="2320" w:author="Michele Hart" w:date="2016-09-14T00:02:00Z">
        <w:r>
          <w:t>In Power BI Desktop, y</w:t>
        </w:r>
      </w:ins>
      <w:moveTo w:id="2321" w:author="Michele Hart" w:date="2016-09-03T14:45:00Z">
        <w:del w:id="2322" w:author="Michele Hart" w:date="2016-09-14T00:02:00Z">
          <w:r w:rsidR="00112BFE" w:rsidDel="00AD2AA5">
            <w:delText>Y</w:delText>
          </w:r>
        </w:del>
        <w:r w:rsidR="00112BFE">
          <w:t xml:space="preserve">ou can </w:t>
        </w:r>
        <w:del w:id="2323" w:author="Michele Hart" w:date="2016-09-14T00:02:00Z">
          <w:r w:rsidR="00112BFE" w:rsidDel="00AD2AA5">
            <w:delText xml:space="preserve">also </w:delText>
          </w:r>
        </w:del>
      </w:moveTo>
      <w:ins w:id="2324" w:author="Michele Hart" w:date="2016-09-14T00:02:00Z">
        <w:r>
          <w:t xml:space="preserve">even </w:t>
        </w:r>
      </w:ins>
      <w:moveTo w:id="2325" w:author="Michele Hart" w:date="2016-09-03T14:45:00Z">
        <w:r w:rsidR="00112BFE">
          <w:t xml:space="preserve">highlight outliers or a section of a line </w:t>
        </w:r>
        <w:del w:id="2326" w:author="Michele Hart" w:date="2016-09-14T00:02:00Z">
          <w:r w:rsidR="00112BFE" w:rsidDel="00AD2AA5">
            <w:delText xml:space="preserve">with Power BI </w:delText>
          </w:r>
        </w:del>
        <w:r w:rsidR="00112BFE">
          <w:t>by using a second series:</w:t>
        </w:r>
      </w:moveTo>
    </w:p>
    <w:p w14:paraId="5076991D" w14:textId="4D90FC7C" w:rsidR="00112BFE" w:rsidRDefault="00112BFE" w:rsidP="00112BFE">
      <w:pPr>
        <w:rPr>
          <w:ins w:id="2327" w:author="Michele Hart" w:date="2016-10-01T13:32:00Z"/>
        </w:rPr>
      </w:pPr>
      <w:moveTo w:id="2328" w:author="Michele Hart" w:date="2016-09-03T14:45:00Z">
        <w:del w:id="2329" w:author="Michele Hart" w:date="2016-10-01T13:29:00Z">
          <w:r w:rsidDel="00234AA8">
            <w:rPr>
              <w:noProof/>
            </w:rPr>
            <w:drawing>
              <wp:inline distT="0" distB="0" distL="0" distR="0" wp14:anchorId="1832BE4A" wp14:editId="71DE6DB7">
                <wp:extent cx="5943600" cy="188849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8490"/>
                        </a:xfrm>
                        <a:prstGeom prst="rect">
                          <a:avLst/>
                        </a:prstGeom>
                      </pic:spPr>
                    </pic:pic>
                  </a:graphicData>
                </a:graphic>
              </wp:inline>
            </w:drawing>
          </w:r>
        </w:del>
      </w:moveTo>
      <w:ins w:id="2330" w:author="Michele Hart" w:date="2016-10-01T13:30:00Z">
        <w:r w:rsidR="00234AA8">
          <w:rPr>
            <w:noProof/>
          </w:rPr>
          <w:drawing>
            <wp:inline distT="0" distB="0" distL="0" distR="0" wp14:anchorId="53A31AA2" wp14:editId="1BA0F022">
              <wp:extent cx="4587638" cy="1455546"/>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ower-bi-outliers.png"/>
                      <pic:cNvPicPr/>
                    </pic:nvPicPr>
                    <pic:blipFill>
                      <a:blip r:embed="rId61">
                        <a:extLst>
                          <a:ext uri="{28A0092B-C50C-407E-A947-70E740481C1C}">
                            <a14:useLocalDpi xmlns:a14="http://schemas.microsoft.com/office/drawing/2010/main" val="0"/>
                          </a:ext>
                        </a:extLst>
                      </a:blip>
                      <a:stretch>
                        <a:fillRect/>
                      </a:stretch>
                    </pic:blipFill>
                    <pic:spPr>
                      <a:xfrm>
                        <a:off x="0" y="0"/>
                        <a:ext cx="4587638" cy="1455546"/>
                      </a:xfrm>
                      <a:prstGeom prst="rect">
                        <a:avLst/>
                      </a:prstGeom>
                    </pic:spPr>
                  </pic:pic>
                </a:graphicData>
              </a:graphic>
            </wp:inline>
          </w:drawing>
        </w:r>
      </w:ins>
    </w:p>
    <w:p w14:paraId="4E3312DD" w14:textId="15AD98CF" w:rsidR="00234AA8" w:rsidRDefault="00234AA8">
      <w:pPr>
        <w:pStyle w:val="Figure"/>
        <w:rPr>
          <w:moveTo w:id="2331" w:author="Michele Hart" w:date="2016-09-03T14:45:00Z"/>
        </w:rPr>
        <w:pPrChange w:id="2332" w:author="Michele Hart" w:date="2016-10-01T13:32:00Z">
          <w:pPr/>
        </w:pPrChange>
      </w:pPr>
      <w:ins w:id="2333" w:author="Michele Hart" w:date="2016-10-01T13:32:00Z">
        <w:r>
          <w:t>Using Desktop to plot outliers</w:t>
        </w:r>
      </w:ins>
    </w:p>
    <w:p w14:paraId="70DCCF64" w14:textId="61884EED" w:rsidR="00112BFE" w:rsidRDefault="00112BFE" w:rsidP="00112BFE">
      <w:pPr>
        <w:rPr>
          <w:moveTo w:id="2334" w:author="Michele Hart" w:date="2016-09-03T14:45:00Z"/>
        </w:rPr>
      </w:pPr>
      <w:moveTo w:id="2335" w:author="Michele Hart" w:date="2016-09-03T14:45:00Z">
        <w:r>
          <w:t xml:space="preserve">Here, values in the ‘Outliers’ series only exist where the </w:t>
        </w:r>
        <w:del w:id="2336" w:author="Michele Hart" w:date="2016-10-01T13:30:00Z">
          <w:r w:rsidDel="00234AA8">
            <w:delText xml:space="preserve">value </w:delText>
          </w:r>
        </w:del>
      </w:moveTo>
      <w:ins w:id="2337" w:author="Michele Hart" w:date="2016-10-01T13:30:00Z">
        <w:r w:rsidR="00234AA8">
          <w:t xml:space="preserve">average August temperature </w:t>
        </w:r>
      </w:ins>
      <w:moveTo w:id="2338" w:author="Michele Hart" w:date="2016-09-03T14:45:00Z">
        <w:r>
          <w:t xml:space="preserve">drops below </w:t>
        </w:r>
      </w:moveTo>
      <w:ins w:id="2339" w:author="Michele Hart" w:date="2016-10-01T13:30:00Z">
        <w:r w:rsidR="00234AA8">
          <w:t>60</w:t>
        </w:r>
      </w:ins>
      <w:moveTo w:id="2340" w:author="Michele Hart" w:date="2016-09-03T14:45:00Z">
        <w:del w:id="2341" w:author="Michele Hart" w:date="2016-10-01T13:30:00Z">
          <w:r w:rsidDel="00234AA8">
            <w:delText>the target</w:delText>
          </w:r>
        </w:del>
        <w:r>
          <w:t>. This was done by creating a DAX calculated column using this formula:</w:t>
        </w:r>
      </w:moveTo>
    </w:p>
    <w:p w14:paraId="620D11B5" w14:textId="1F28D82A" w:rsidR="00112BFE" w:rsidRPr="000A71B8" w:rsidRDefault="00112BFE" w:rsidP="00112BFE">
      <w:pPr>
        <w:rPr>
          <w:moveTo w:id="2342" w:author="Michele Hart" w:date="2016-09-03T14:45:00Z"/>
          <w:rFonts w:ascii="Consolas" w:hAnsi="Consolas"/>
        </w:rPr>
      </w:pPr>
      <w:moveTo w:id="2343" w:author="Michele Hart" w:date="2016-09-03T14:45:00Z">
        <w:r w:rsidRPr="000A71B8">
          <w:rPr>
            <w:rFonts w:ascii="Consolas" w:hAnsi="Consolas"/>
          </w:rPr>
          <w:t>Outliers = if(</w:t>
        </w:r>
        <w:del w:id="2344" w:author="Michele Hart" w:date="2016-10-01T13:31:00Z">
          <w:r w:rsidRPr="000A71B8" w:rsidDel="00234AA8">
            <w:rPr>
              <w:rFonts w:ascii="Consolas" w:hAnsi="Consolas"/>
            </w:rPr>
            <w:delText>SLA</w:delText>
          </w:r>
        </w:del>
      </w:moveTo>
      <w:ins w:id="2345" w:author="Michele Hart" w:date="2016-10-01T13:31:00Z">
        <w:r w:rsidR="00234AA8">
          <w:rPr>
            <w:rFonts w:ascii="Consolas" w:hAnsi="Consolas"/>
          </w:rPr>
          <w:t>Editions</w:t>
        </w:r>
      </w:ins>
      <w:moveTo w:id="2346" w:author="Michele Hart" w:date="2016-09-03T14:45:00Z">
        <w:r w:rsidRPr="000A71B8">
          <w:rPr>
            <w:rFonts w:ascii="Consolas" w:hAnsi="Consolas"/>
          </w:rPr>
          <w:t>[</w:t>
        </w:r>
        <w:del w:id="2347" w:author="Michele Hart" w:date="2016-10-01T13:31:00Z">
          <w:r w:rsidRPr="000A71B8" w:rsidDel="00234AA8">
            <w:rPr>
              <w:rFonts w:ascii="Consolas" w:hAnsi="Consolas"/>
            </w:rPr>
            <w:delText>Value</w:delText>
          </w:r>
        </w:del>
      </w:moveTo>
      <w:ins w:id="2348" w:author="Michele Hart" w:date="2016-10-01T13:31:00Z">
        <w:r w:rsidR="00234AA8">
          <w:rPr>
            <w:rFonts w:ascii="Consolas" w:hAnsi="Consolas"/>
          </w:rPr>
          <w:t>Temp</w:t>
        </w:r>
      </w:ins>
      <w:moveTo w:id="2349" w:author="Michele Hart" w:date="2016-09-03T14:45:00Z">
        <w:del w:id="2350" w:author="Michele Hart" w:date="2016-10-01T13:31:00Z">
          <w:r w:rsidRPr="000A71B8" w:rsidDel="00234AA8">
            <w:rPr>
              <w:rFonts w:ascii="Consolas" w:hAnsi="Consolas"/>
            </w:rPr>
            <w:delText>]&lt;[Target SLA],</w:delText>
          </w:r>
        </w:del>
      </w:moveTo>
      <w:ins w:id="2351" w:author="Michele Hart" w:date="2016-10-01T13:31:00Z">
        <w:r w:rsidR="00234AA8">
          <w:rPr>
            <w:rFonts w:ascii="Consolas" w:hAnsi="Consolas"/>
          </w:rPr>
          <w:t>]&lt;60, Editions[Temp]</w:t>
        </w:r>
      </w:ins>
      <w:moveTo w:id="2352" w:author="Michele Hart" w:date="2016-09-03T14:45:00Z">
        <w:del w:id="2353" w:author="Michele Hart" w:date="2016-10-01T13:31:00Z">
          <w:r w:rsidRPr="000A71B8" w:rsidDel="00234AA8">
            <w:rPr>
              <w:rFonts w:ascii="Consolas" w:hAnsi="Consolas"/>
            </w:rPr>
            <w:delText xml:space="preserve"> SLA[Value]</w:delText>
          </w:r>
        </w:del>
        <w:r w:rsidRPr="000A71B8">
          <w:rPr>
            <w:rFonts w:ascii="Consolas" w:hAnsi="Consolas"/>
          </w:rPr>
          <w:t>, BLANK())</w:t>
        </w:r>
      </w:moveTo>
    </w:p>
    <w:p w14:paraId="2A6D39A0" w14:textId="49AB5963" w:rsidR="00112BFE" w:rsidRDefault="00234AA8">
      <w:pPr>
        <w:rPr>
          <w:moveTo w:id="2354" w:author="Michele Hart" w:date="2016-09-03T14:45:00Z"/>
        </w:rPr>
        <w:pPrChange w:id="2355" w:author="Michele Hart" w:date="2016-10-01T13:32:00Z">
          <w:pPr>
            <w:pStyle w:val="Heading2"/>
          </w:pPr>
        </w:pPrChange>
      </w:pPr>
      <w:ins w:id="2356" w:author="Michele Hart" w:date="2016-10-01T13:31:00Z">
        <w:r>
          <w:t xml:space="preserve">In our example, there were 3 outliers: 1952, 1956, and </w:t>
        </w:r>
      </w:ins>
      <w:ins w:id="2357" w:author="Michele Hart" w:date="2016-10-01T13:32:00Z">
        <w:r>
          <w:t>2000.</w:t>
        </w:r>
      </w:ins>
    </w:p>
    <w:p w14:paraId="455DAC34" w14:textId="77777777" w:rsidR="00904666" w:rsidRDefault="00904666">
      <w:pPr>
        <w:pStyle w:val="Heading4"/>
        <w:rPr>
          <w:ins w:id="2358" w:author="Michele Hart" w:date="2016-09-14T00:11:00Z"/>
        </w:rPr>
        <w:pPrChange w:id="2359" w:author="Michele Hart" w:date="2016-09-13T23:36:00Z">
          <w:pPr>
            <w:pStyle w:val="Heading2"/>
          </w:pPr>
        </w:pPrChange>
      </w:pPr>
      <w:ins w:id="2360" w:author="Michele Hart" w:date="2016-09-14T00:11:00Z">
        <w:r>
          <w:t>Colors for labels and titles</w:t>
        </w:r>
      </w:ins>
    </w:p>
    <w:p w14:paraId="71BF97AD" w14:textId="5E867371" w:rsidR="00904666" w:rsidRPr="00A074B3" w:rsidRDefault="00904666">
      <w:pPr>
        <w:rPr>
          <w:ins w:id="2361" w:author="Michele Hart" w:date="2016-09-14T00:12:00Z"/>
        </w:rPr>
        <w:pPrChange w:id="2362" w:author="Michele Hart" w:date="2016-09-14T00:12:00Z">
          <w:pPr>
            <w:pStyle w:val="Heading2"/>
          </w:pPr>
        </w:pPrChange>
      </w:pPr>
      <w:ins w:id="2363" w:author="Michele Hart" w:date="2016-09-14T00:12:00Z">
        <w:r>
          <w:t>As you explore all the formatting options available to you, you’ll find many different places to add color to titles and legends. For example, you can change the color of data labels</w:t>
        </w:r>
      </w:ins>
      <w:ins w:id="2364" w:author="Michele Hart" w:date="2016-09-14T00:13:00Z">
        <w:r>
          <w:t xml:space="preserve"> and</w:t>
        </w:r>
      </w:ins>
      <w:ins w:id="2365" w:author="Michele Hart" w:date="2016-09-14T00:12:00Z">
        <w:r>
          <w:t xml:space="preserve"> axes titles.</w:t>
        </w:r>
      </w:ins>
      <w:ins w:id="2366" w:author="Michele Hart" w:date="2016-09-14T00:13:00Z">
        <w:r>
          <w:t xml:space="preserve"> Proceed with caution.  Generally, you want to use a single color for all visual titles.  As with all the guidelines in this paper, there are always situations and reasons to </w:t>
        </w:r>
      </w:ins>
      <w:ins w:id="2367" w:author="Michele Hart" w:date="2016-09-14T00:14:00Z">
        <w:r>
          <w:t>“break the rules”, but if you do decide to break the rules, do it for a good reason.</w:t>
        </w:r>
      </w:ins>
    </w:p>
    <w:p w14:paraId="2827450B" w14:textId="77777777" w:rsidR="00904666" w:rsidRDefault="00904666">
      <w:pPr>
        <w:pStyle w:val="Heading4"/>
        <w:rPr>
          <w:ins w:id="2368" w:author="Michele Hart" w:date="2016-09-14T00:12:00Z"/>
        </w:rPr>
        <w:pPrChange w:id="2369" w:author="Michele Hart" w:date="2016-09-13T23:36:00Z">
          <w:pPr>
            <w:pStyle w:val="Heading2"/>
          </w:pPr>
        </w:pPrChange>
      </w:pPr>
    </w:p>
    <w:p w14:paraId="3B48860B" w14:textId="5E2AB9D0" w:rsidR="00112BFE" w:rsidRDefault="00112BFE">
      <w:pPr>
        <w:pStyle w:val="Heading4"/>
        <w:rPr>
          <w:moveTo w:id="2370" w:author="Michele Hart" w:date="2016-09-03T14:45:00Z"/>
        </w:rPr>
        <w:pPrChange w:id="2371" w:author="Michele Hart" w:date="2016-09-13T23:36:00Z">
          <w:pPr>
            <w:pStyle w:val="Heading2"/>
          </w:pPr>
        </w:pPrChange>
      </w:pPr>
      <w:moveTo w:id="2372" w:author="Michele Hart" w:date="2016-09-03T14:45:00Z">
        <w:r>
          <w:t>Colors for categorical values</w:t>
        </w:r>
      </w:moveTo>
    </w:p>
    <w:p w14:paraId="0280A78B" w14:textId="01A0A6B2" w:rsidR="00904666" w:rsidRDefault="00112BFE" w:rsidP="00904666">
      <w:pPr>
        <w:rPr>
          <w:ins w:id="2373" w:author="Michele Hart" w:date="2016-09-14T00:18:00Z"/>
        </w:rPr>
      </w:pPr>
      <w:moveTo w:id="2374" w:author="Michele Hart" w:date="2016-09-03T14:45:00Z">
        <w:r>
          <w:t>Charts with a series</w:t>
        </w:r>
      </w:moveTo>
      <w:ins w:id="2375" w:author="Michele Hart" w:date="2016-09-14T00:16:00Z">
        <w:r w:rsidR="00904666">
          <w:t xml:space="preserve"> typically have</w:t>
        </w:r>
      </w:ins>
      <w:moveTo w:id="2376" w:author="Michele Hart" w:date="2016-09-03T14:45:00Z">
        <w:del w:id="2377" w:author="Michele Hart" w:date="2016-09-14T00:16:00Z">
          <w:r w:rsidDel="00904666">
            <w:delText>/legend are typically used with</w:delText>
          </w:r>
        </w:del>
        <w:r>
          <w:t xml:space="preserve"> a categorical value in the legend. For example</w:t>
        </w:r>
      </w:moveTo>
      <w:ins w:id="2378" w:author="Michele Hart" w:date="2016-09-14T00:17:00Z">
        <w:r w:rsidR="00904666">
          <w:t xml:space="preserve">, </w:t>
        </w:r>
      </w:ins>
      <w:ins w:id="2379" w:author="Michele Hart" w:date="2016-09-14T00:18:00Z">
        <w:r w:rsidR="00904666">
          <w:t xml:space="preserve">each color in the legend below represents a different category of </w:t>
        </w:r>
      </w:ins>
      <w:ins w:id="2380" w:author="Michele Hart" w:date="2016-10-01T13:39:00Z">
        <w:r w:rsidR="00944D71">
          <w:t>Country/Region.</w:t>
        </w:r>
      </w:ins>
    </w:p>
    <w:p w14:paraId="684B2272" w14:textId="2D2F168B" w:rsidR="00112BFE" w:rsidRDefault="00112BFE" w:rsidP="00112BFE">
      <w:pPr>
        <w:rPr>
          <w:moveTo w:id="2381" w:author="Michele Hart" w:date="2016-09-03T14:45:00Z"/>
        </w:rPr>
      </w:pPr>
      <w:moveTo w:id="2382" w:author="Michele Hart" w:date="2016-09-03T14:45:00Z">
        <w:del w:id="2383" w:author="Michele Hart" w:date="2016-09-14T00:17:00Z">
          <w:r w:rsidDel="00904666">
            <w:delText>:</w:delText>
          </w:r>
        </w:del>
      </w:moveTo>
    </w:p>
    <w:p w14:paraId="25755013" w14:textId="1D7D70CC" w:rsidR="00112BFE" w:rsidRDefault="00112BFE" w:rsidP="00112BFE">
      <w:pPr>
        <w:rPr>
          <w:ins w:id="2384" w:author="Michele Hart" w:date="2016-10-01T13:39:00Z"/>
        </w:rPr>
      </w:pPr>
      <w:moveTo w:id="2385" w:author="Michele Hart" w:date="2016-09-03T14:45:00Z">
        <w:del w:id="2386" w:author="Michele Hart" w:date="2016-10-01T13:39:00Z">
          <w:r w:rsidDel="00234AA8">
            <w:rPr>
              <w:noProof/>
            </w:rPr>
            <w:lastRenderedPageBreak/>
            <w:drawing>
              <wp:inline distT="0" distB="0" distL="0" distR="0" wp14:anchorId="34FA5286" wp14:editId="112448C2">
                <wp:extent cx="5276850" cy="21526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2152650"/>
                        </a:xfrm>
                        <a:prstGeom prst="rect">
                          <a:avLst/>
                        </a:prstGeom>
                      </pic:spPr>
                    </pic:pic>
                  </a:graphicData>
                </a:graphic>
              </wp:inline>
            </w:drawing>
          </w:r>
        </w:del>
      </w:moveTo>
      <w:ins w:id="2387" w:author="Michele Hart" w:date="2016-10-01T13:39:00Z">
        <w:r w:rsidR="00234AA8">
          <w:rPr>
            <w:noProof/>
          </w:rPr>
          <w:drawing>
            <wp:inline distT="0" distB="0" distL="0" distR="0" wp14:anchorId="63D64664" wp14:editId="37166C60">
              <wp:extent cx="3371429" cy="1904762"/>
              <wp:effectExtent l="0" t="0" r="635"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ower-bi-bubble-color.png"/>
                      <pic:cNvPicPr/>
                    </pic:nvPicPr>
                    <pic:blipFill>
                      <a:blip r:embed="rId62">
                        <a:extLst>
                          <a:ext uri="{28A0092B-C50C-407E-A947-70E740481C1C}">
                            <a14:useLocalDpi xmlns:a14="http://schemas.microsoft.com/office/drawing/2010/main" val="0"/>
                          </a:ext>
                        </a:extLst>
                      </a:blip>
                      <a:stretch>
                        <a:fillRect/>
                      </a:stretch>
                    </pic:blipFill>
                    <pic:spPr>
                      <a:xfrm>
                        <a:off x="0" y="0"/>
                        <a:ext cx="3371429" cy="1904762"/>
                      </a:xfrm>
                      <a:prstGeom prst="rect">
                        <a:avLst/>
                      </a:prstGeom>
                    </pic:spPr>
                  </pic:pic>
                </a:graphicData>
              </a:graphic>
            </wp:inline>
          </w:drawing>
        </w:r>
      </w:ins>
    </w:p>
    <w:p w14:paraId="705D010C" w14:textId="3B0189A9" w:rsidR="00944D71" w:rsidRDefault="00944D71">
      <w:pPr>
        <w:pStyle w:val="Figure"/>
        <w:rPr>
          <w:ins w:id="2388" w:author="Michele Hart" w:date="2016-09-14T00:17:00Z"/>
        </w:rPr>
        <w:pPrChange w:id="2389" w:author="Michele Hart" w:date="2016-10-01T13:39:00Z">
          <w:pPr/>
        </w:pPrChange>
      </w:pPr>
      <w:ins w:id="2390" w:author="Michele Hart" w:date="2016-10-01T13:41:00Z">
        <w:r>
          <w:t>Default colors applied</w:t>
        </w:r>
      </w:ins>
    </w:p>
    <w:p w14:paraId="0575C979" w14:textId="56CDBA16" w:rsidR="00904666" w:rsidDel="00904666" w:rsidRDefault="00904666" w:rsidP="00112BFE">
      <w:pPr>
        <w:rPr>
          <w:del w:id="2391" w:author="Michele Hart" w:date="2016-09-14T00:17:00Z"/>
          <w:moveTo w:id="2392" w:author="Michele Hart" w:date="2016-09-03T14:45:00Z"/>
        </w:rPr>
      </w:pPr>
    </w:p>
    <w:p w14:paraId="208DA885" w14:textId="77777777" w:rsidR="00112BFE" w:rsidRDefault="00112BFE" w:rsidP="00112BFE">
      <w:pPr>
        <w:rPr>
          <w:moveTo w:id="2393" w:author="Michele Hart" w:date="2016-09-03T14:45:00Z"/>
        </w:rPr>
      </w:pPr>
      <w:moveTo w:id="2394" w:author="Michele Hart" w:date="2016-09-03T14:45:00Z">
        <w:r>
          <w:t>The colors Power BI uses by default were chosen to provide a good color separation between categorical values so they are easy to distinguish. Sometimes people change these colors to match their corporate scheme etc. but it can lead to problems:</w:t>
        </w:r>
      </w:moveTo>
    </w:p>
    <w:p w14:paraId="7586B1F5" w14:textId="49A14E60" w:rsidR="00112BFE" w:rsidRDefault="00112BFE" w:rsidP="00112BFE">
      <w:pPr>
        <w:rPr>
          <w:ins w:id="2395" w:author="Michele Hart" w:date="2016-10-01T13:40:00Z"/>
        </w:rPr>
      </w:pPr>
      <w:moveTo w:id="2396" w:author="Michele Hart" w:date="2016-09-03T14:45:00Z">
        <w:del w:id="2397" w:author="Michele Hart" w:date="2016-10-01T13:40:00Z">
          <w:r w:rsidDel="00944D71">
            <w:rPr>
              <w:noProof/>
            </w:rPr>
            <w:drawing>
              <wp:inline distT="0" distB="0" distL="0" distR="0" wp14:anchorId="6C12B3EC" wp14:editId="0C254EB2">
                <wp:extent cx="5200650" cy="22574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650" cy="2257425"/>
                        </a:xfrm>
                        <a:prstGeom prst="rect">
                          <a:avLst/>
                        </a:prstGeom>
                      </pic:spPr>
                    </pic:pic>
                  </a:graphicData>
                </a:graphic>
              </wp:inline>
            </w:drawing>
          </w:r>
        </w:del>
      </w:moveTo>
      <w:ins w:id="2398" w:author="Michele Hart" w:date="2016-10-01T13:40:00Z">
        <w:r w:rsidR="00944D71">
          <w:rPr>
            <w:noProof/>
          </w:rPr>
          <w:drawing>
            <wp:inline distT="0" distB="0" distL="0" distR="0" wp14:anchorId="6C1E2A95" wp14:editId="3B51BBE0">
              <wp:extent cx="3342857" cy="196190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ower-bi-bubble-color2.png"/>
                      <pic:cNvPicPr/>
                    </pic:nvPicPr>
                    <pic:blipFill>
                      <a:blip r:embed="rId63">
                        <a:extLst>
                          <a:ext uri="{28A0092B-C50C-407E-A947-70E740481C1C}">
                            <a14:useLocalDpi xmlns:a14="http://schemas.microsoft.com/office/drawing/2010/main" val="0"/>
                          </a:ext>
                        </a:extLst>
                      </a:blip>
                      <a:stretch>
                        <a:fillRect/>
                      </a:stretch>
                    </pic:blipFill>
                    <pic:spPr>
                      <a:xfrm>
                        <a:off x="0" y="0"/>
                        <a:ext cx="3342857" cy="1961905"/>
                      </a:xfrm>
                      <a:prstGeom prst="rect">
                        <a:avLst/>
                      </a:prstGeom>
                    </pic:spPr>
                  </pic:pic>
                </a:graphicData>
              </a:graphic>
            </wp:inline>
          </w:drawing>
        </w:r>
      </w:ins>
    </w:p>
    <w:p w14:paraId="4C489616" w14:textId="37246605" w:rsidR="00944D71" w:rsidRDefault="00944D71">
      <w:pPr>
        <w:pStyle w:val="Figure"/>
        <w:rPr>
          <w:moveTo w:id="2399" w:author="Michele Hart" w:date="2016-09-03T14:45:00Z"/>
        </w:rPr>
        <w:pPrChange w:id="2400" w:author="Michele Hart" w:date="2016-10-01T13:40:00Z">
          <w:pPr/>
        </w:pPrChange>
      </w:pPr>
      <w:ins w:id="2401" w:author="Michele Hart" w:date="2016-10-01T13:42:00Z">
        <w:r>
          <w:t>Color applied as hues of a single color</w:t>
        </w:r>
      </w:ins>
    </w:p>
    <w:p w14:paraId="4B65F452" w14:textId="7447DA8F" w:rsidR="00112BFE" w:rsidRDefault="00112BFE" w:rsidP="00112BFE">
      <w:pPr>
        <w:rPr>
          <w:ins w:id="2402" w:author="Michele Hart" w:date="2016-09-14T00:19:00Z"/>
        </w:rPr>
      </w:pPr>
      <w:moveTo w:id="2403" w:author="Michele Hart" w:date="2016-09-03T14:45:00Z">
        <w:r>
          <w:t xml:space="preserve">By sticking to a single hue and varying the intensity of the color, </w:t>
        </w:r>
        <w:del w:id="2404" w:author="Michele Hart" w:date="2016-09-14T00:18:00Z">
          <w:r w:rsidDel="00904666">
            <w:delText>it</w:delText>
          </w:r>
        </w:del>
      </w:moveTo>
      <w:ins w:id="2405" w:author="Michele Hart" w:date="2016-09-14T00:18:00Z">
        <w:r w:rsidR="00904666">
          <w:t>this visual</w:t>
        </w:r>
      </w:ins>
      <w:moveTo w:id="2406" w:author="Michele Hart" w:date="2016-09-03T14:45:00Z">
        <w:r>
          <w:t xml:space="preserve"> has introduced a false sense of ordering between the categories. It implies </w:t>
        </w:r>
        <w:del w:id="2407" w:author="Michele Hart" w:date="2016-10-01T13:41:00Z">
          <w:r w:rsidDel="00944D71">
            <w:delText>“Audio and Entertainment</w:delText>
          </w:r>
        </w:del>
      </w:moveTo>
      <w:ins w:id="2408" w:author="Michele Hart" w:date="2016-10-01T13:41:00Z">
        <w:r w:rsidR="00944D71">
          <w:t>the darker bubbles</w:t>
        </w:r>
      </w:ins>
      <w:moveTo w:id="2409" w:author="Michele Hart" w:date="2016-09-03T14:45:00Z">
        <w:del w:id="2410" w:author="Michele Hart" w:date="2016-10-01T13:41:00Z">
          <w:r w:rsidDel="00944D71">
            <w:delText>” is</w:delText>
          </w:r>
        </w:del>
      </w:moveTo>
      <w:ins w:id="2411" w:author="Michele Hart" w:date="2016-10-01T13:41:00Z">
        <w:r w:rsidR="00944D71">
          <w:t xml:space="preserve"> are</w:t>
        </w:r>
      </w:ins>
      <w:moveTo w:id="2412" w:author="Michele Hart" w:date="2016-09-03T14:45:00Z">
        <w:r>
          <w:t xml:space="preserve"> higher or lower on some scale than </w:t>
        </w:r>
        <w:del w:id="2413" w:author="Michele Hart" w:date="2016-10-01T13:41:00Z">
          <w:r w:rsidDel="00944D71">
            <w:delText>“Tech Center”.</w:delText>
          </w:r>
        </w:del>
      </w:moveTo>
      <w:ins w:id="2414" w:author="Michele Hart" w:date="2016-10-01T13:41:00Z">
        <w:r w:rsidR="00944D71">
          <w:t>the lighter hues.</w:t>
        </w:r>
      </w:ins>
      <w:moveTo w:id="2415" w:author="Michele Hart" w:date="2016-09-03T14:45:00Z">
        <w:r>
          <w:t xml:space="preserve"> Other than alphabetical, there’s normally no inherent order in this sort of categorical value.</w:t>
        </w:r>
      </w:moveTo>
    </w:p>
    <w:p w14:paraId="364F61D8" w14:textId="49D77C88" w:rsidR="004A711C" w:rsidRDefault="004A711C" w:rsidP="00112BFE">
      <w:pPr>
        <w:rPr>
          <w:moveTo w:id="2416" w:author="Michele Hart" w:date="2016-09-03T14:45:00Z"/>
        </w:rPr>
      </w:pPr>
      <w:ins w:id="2417" w:author="Michele Hart" w:date="2016-09-14T00:19:00Z">
        <w:r>
          <w:t>To change the default colors, open the Formatting pane,</w:t>
        </w:r>
      </w:ins>
      <w:ins w:id="2418" w:author="Michele Hart" w:date="2016-09-14T00:20:00Z">
        <w:r>
          <w:t xml:space="preserve"> and</w:t>
        </w:r>
      </w:ins>
      <w:ins w:id="2419" w:author="Michele Hart" w:date="2016-09-14T00:19:00Z">
        <w:r>
          <w:t xml:space="preserve"> select </w:t>
        </w:r>
        <w:r w:rsidRPr="004A711C">
          <w:rPr>
            <w:b/>
            <w:rPrChange w:id="2420" w:author="Michele Hart" w:date="2016-09-14T00:20:00Z">
              <w:rPr/>
            </w:rPrChange>
          </w:rPr>
          <w:t>Data colors</w:t>
        </w:r>
        <w:r>
          <w:t>.</w:t>
        </w:r>
      </w:ins>
    </w:p>
    <w:p w14:paraId="215AD26C" w14:textId="77777777" w:rsidR="00112BFE" w:rsidRDefault="00112BFE">
      <w:pPr>
        <w:pStyle w:val="Heading4"/>
        <w:rPr>
          <w:moveTo w:id="2421" w:author="Michele Hart" w:date="2016-09-03T14:45:00Z"/>
        </w:rPr>
        <w:pPrChange w:id="2422" w:author="Michele Hart" w:date="2016-09-13T23:36:00Z">
          <w:pPr>
            <w:pStyle w:val="Heading2"/>
          </w:pPr>
        </w:pPrChange>
      </w:pPr>
      <w:moveTo w:id="2423" w:author="Michele Hart" w:date="2016-09-03T14:45:00Z">
        <w:r>
          <w:t>Colors for numerical values</w:t>
        </w:r>
      </w:moveTo>
    </w:p>
    <w:p w14:paraId="34472A8A" w14:textId="77777777" w:rsidR="00112BFE" w:rsidRDefault="00112BFE" w:rsidP="00112BFE">
      <w:pPr>
        <w:rPr>
          <w:moveTo w:id="2424" w:author="Michele Hart" w:date="2016-09-03T14:45:00Z"/>
        </w:rPr>
      </w:pPr>
      <w:moveTo w:id="2425" w:author="Michele Hart" w:date="2016-09-03T14:45:00Z">
        <w:r>
          <w:t>For fields that do have some inherent order and numerical value, you can also color data points by the value. This can be helpful to show the spread of values across the data, and also allow for two variables to be shown on a single chart. For example this chart makes it clear that although Diesel cars amount for the highest sales, SUVs have the highest margin.</w:t>
        </w:r>
      </w:moveTo>
    </w:p>
    <w:p w14:paraId="1AC73D0B" w14:textId="77777777" w:rsidR="00054C62" w:rsidRDefault="00054C62" w:rsidP="00112BFE">
      <w:pPr>
        <w:rPr>
          <w:ins w:id="2426" w:author="Michele Hart" w:date="2016-10-02T16:11:00Z"/>
        </w:rPr>
      </w:pPr>
      <w:ins w:id="2427" w:author="Michele Hart" w:date="2016-10-02T16:11:00Z">
        <w:r>
          <w:rPr>
            <w:noProof/>
          </w:rPr>
          <w:lastRenderedPageBreak/>
          <w:drawing>
            <wp:inline distT="0" distB="0" distL="0" distR="0" wp14:anchorId="14D1C502" wp14:editId="71B3CD66">
              <wp:extent cx="4587638" cy="1905165"/>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ower-bi-saturation.png"/>
                      <pic:cNvPicPr/>
                    </pic:nvPicPr>
                    <pic:blipFill>
                      <a:blip r:embed="rId64">
                        <a:extLst>
                          <a:ext uri="{28A0092B-C50C-407E-A947-70E740481C1C}">
                            <a14:useLocalDpi xmlns:a14="http://schemas.microsoft.com/office/drawing/2010/main" val="0"/>
                          </a:ext>
                        </a:extLst>
                      </a:blip>
                      <a:stretch>
                        <a:fillRect/>
                      </a:stretch>
                    </pic:blipFill>
                    <pic:spPr>
                      <a:xfrm>
                        <a:off x="0" y="0"/>
                        <a:ext cx="4587638" cy="1905165"/>
                      </a:xfrm>
                      <a:prstGeom prst="rect">
                        <a:avLst/>
                      </a:prstGeom>
                    </pic:spPr>
                  </pic:pic>
                </a:graphicData>
              </a:graphic>
            </wp:inline>
          </w:drawing>
        </w:r>
      </w:ins>
    </w:p>
    <w:p w14:paraId="35FF9FB8" w14:textId="77777777" w:rsidR="00054C62" w:rsidRDefault="00054C62">
      <w:pPr>
        <w:pStyle w:val="Figure"/>
        <w:rPr>
          <w:ins w:id="2428" w:author="Michele Hart" w:date="2016-10-02T16:11:00Z"/>
        </w:rPr>
        <w:pPrChange w:id="2429" w:author="Michele Hart" w:date="2016-10-02T16:11:00Z">
          <w:pPr/>
        </w:pPrChange>
      </w:pPr>
    </w:p>
    <w:p w14:paraId="371D87F2" w14:textId="2C4660A0" w:rsidR="00054C62" w:rsidRDefault="00054C62">
      <w:pPr>
        <w:rPr>
          <w:ins w:id="2430" w:author="Michele Hart" w:date="2016-10-02T16:12:00Z"/>
        </w:rPr>
      </w:pPr>
      <w:ins w:id="2431" w:author="Michele Hart" w:date="2016-10-02T16:12:00Z">
        <w:r>
          <w:t>To create this chart, add a value to the Color saturation field and then adjust those colors in the Formatting pane.</w:t>
        </w:r>
      </w:ins>
    </w:p>
    <w:p w14:paraId="22F5AC2C" w14:textId="0AEF3B75" w:rsidR="00054C62" w:rsidRDefault="00054C62">
      <w:pPr>
        <w:rPr>
          <w:ins w:id="2432" w:author="Michele Hart" w:date="2016-10-02T16:13:00Z"/>
        </w:rPr>
      </w:pPr>
      <w:ins w:id="2433" w:author="Michele Hart" w:date="2016-10-02T16:13:00Z">
        <w:r>
          <w:rPr>
            <w:noProof/>
          </w:rPr>
          <w:drawing>
            <wp:inline distT="0" distB="0" distL="0" distR="0" wp14:anchorId="0B272257" wp14:editId="4A53C667">
              <wp:extent cx="1666667" cy="334285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ower-bi-saturation2.png"/>
                      <pic:cNvPicPr/>
                    </pic:nvPicPr>
                    <pic:blipFill>
                      <a:blip r:embed="rId65">
                        <a:extLst>
                          <a:ext uri="{28A0092B-C50C-407E-A947-70E740481C1C}">
                            <a14:useLocalDpi xmlns:a14="http://schemas.microsoft.com/office/drawing/2010/main" val="0"/>
                          </a:ext>
                        </a:extLst>
                      </a:blip>
                      <a:stretch>
                        <a:fillRect/>
                      </a:stretch>
                    </pic:blipFill>
                    <pic:spPr>
                      <a:xfrm>
                        <a:off x="0" y="0"/>
                        <a:ext cx="1666667" cy="3342857"/>
                      </a:xfrm>
                      <a:prstGeom prst="rect">
                        <a:avLst/>
                      </a:prstGeom>
                    </pic:spPr>
                  </pic:pic>
                </a:graphicData>
              </a:graphic>
            </wp:inline>
          </w:drawing>
        </w:r>
      </w:ins>
    </w:p>
    <w:p w14:paraId="16C8A969" w14:textId="50A137DE" w:rsidR="00054C62" w:rsidRDefault="00054C62">
      <w:pPr>
        <w:rPr>
          <w:ins w:id="2434" w:author="Michele Hart" w:date="2016-10-02T16:13:00Z"/>
        </w:rPr>
      </w:pPr>
    </w:p>
    <w:p w14:paraId="53E9167D" w14:textId="09ED4D65" w:rsidR="00054C62" w:rsidRDefault="00054C62">
      <w:pPr>
        <w:rPr>
          <w:ins w:id="2435" w:author="Michele Hart" w:date="2016-10-02T16:11:00Z"/>
        </w:rPr>
      </w:pPr>
      <w:ins w:id="2436" w:author="Michele Hart" w:date="2016-10-02T16:13:00Z">
        <w:r>
          <w:rPr>
            <w:noProof/>
          </w:rPr>
          <w:lastRenderedPageBreak/>
          <w:drawing>
            <wp:inline distT="0" distB="0" distL="0" distR="0" wp14:anchorId="6FBEDAEE" wp14:editId="6101EF25">
              <wp:extent cx="1657143" cy="2771429"/>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ower-bi-color-controls.png"/>
                      <pic:cNvPicPr/>
                    </pic:nvPicPr>
                    <pic:blipFill>
                      <a:blip r:embed="rId66">
                        <a:extLst>
                          <a:ext uri="{28A0092B-C50C-407E-A947-70E740481C1C}">
                            <a14:useLocalDpi xmlns:a14="http://schemas.microsoft.com/office/drawing/2010/main" val="0"/>
                          </a:ext>
                        </a:extLst>
                      </a:blip>
                      <a:stretch>
                        <a:fillRect/>
                      </a:stretch>
                    </pic:blipFill>
                    <pic:spPr>
                      <a:xfrm>
                        <a:off x="0" y="0"/>
                        <a:ext cx="1657143" cy="2771429"/>
                      </a:xfrm>
                      <a:prstGeom prst="rect">
                        <a:avLst/>
                      </a:prstGeom>
                    </pic:spPr>
                  </pic:pic>
                </a:graphicData>
              </a:graphic>
            </wp:inline>
          </w:drawing>
        </w:r>
      </w:ins>
    </w:p>
    <w:p w14:paraId="2937B78B" w14:textId="2A9F2A11" w:rsidR="00112BFE" w:rsidRDefault="00112BFE">
      <w:pPr>
        <w:rPr>
          <w:moveTo w:id="2437" w:author="Michele Hart" w:date="2016-09-03T14:45:00Z"/>
        </w:rPr>
      </w:pPr>
      <w:moveTo w:id="2438" w:author="Michele Hart" w:date="2016-09-03T14:45:00Z">
        <w:del w:id="2439" w:author="Michele Hart" w:date="2016-10-02T16:11:00Z">
          <w:r w:rsidDel="00054C62">
            <w:rPr>
              <w:noProof/>
            </w:rPr>
            <w:drawing>
              <wp:inline distT="0" distB="0" distL="0" distR="0" wp14:anchorId="5AC02967" wp14:editId="41C1C8CD">
                <wp:extent cx="4476750" cy="2257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2257425"/>
                        </a:xfrm>
                        <a:prstGeom prst="rect">
                          <a:avLst/>
                        </a:prstGeom>
                      </pic:spPr>
                    </pic:pic>
                  </a:graphicData>
                </a:graphic>
              </wp:inline>
            </w:drawing>
          </w:r>
        </w:del>
      </w:moveTo>
    </w:p>
    <w:p w14:paraId="598906F1" w14:textId="16B49E5B" w:rsidR="00112BFE" w:rsidRDefault="00112BFE" w:rsidP="00112BFE">
      <w:pPr>
        <w:rPr>
          <w:moveTo w:id="2440" w:author="Michele Hart" w:date="2016-09-03T14:45:00Z"/>
        </w:rPr>
      </w:pPr>
      <w:moveTo w:id="2441" w:author="Michele Hart" w:date="2016-09-03T14:45:00Z">
        <w:del w:id="2442" w:author="Michele Hart" w:date="2016-09-14T00:23:00Z">
          <w:r w:rsidDel="004A711C">
            <w:delText>It</w:delText>
          </w:r>
        </w:del>
      </w:moveTo>
      <w:ins w:id="2443" w:author="Michele Hart" w:date="2016-09-14T00:23:00Z">
        <w:r w:rsidR="004A711C">
          <w:t>Color</w:t>
        </w:r>
      </w:ins>
      <w:moveTo w:id="2444" w:author="Michele Hart" w:date="2016-09-03T14:45:00Z">
        <w:r>
          <w:t xml:space="preserve"> can also be used to emphasize variance around a central value. For example</w:t>
        </w:r>
      </w:moveTo>
      <w:ins w:id="2445" w:author="Michele Hart" w:date="2016-09-14T03:02:00Z">
        <w:r w:rsidR="00537961">
          <w:t>,</w:t>
        </w:r>
      </w:ins>
      <w:moveTo w:id="2446" w:author="Michele Hart" w:date="2016-09-03T14:45:00Z">
        <w:r>
          <w:t xml:space="preserve"> coloring positive values green and negative values red. Be aware of cultural differences when assigning colors to positive or negative values; not all cultures use red for bad and green for good!</w:t>
        </w:r>
      </w:moveTo>
    </w:p>
    <w:p w14:paraId="78DC3545" w14:textId="077AD22A" w:rsidR="00112BFE" w:rsidRDefault="00112BFE" w:rsidP="00112BFE">
      <w:pPr>
        <w:rPr>
          <w:ins w:id="2447" w:author="Michele Hart" w:date="2016-10-03T00:17:00Z"/>
        </w:rPr>
      </w:pPr>
      <w:moveTo w:id="2448" w:author="Michele Hart" w:date="2016-09-03T14:45:00Z">
        <w:del w:id="2449" w:author="Michele Hart" w:date="2016-10-03T00:17:00Z">
          <w:r w:rsidDel="009A4DA0">
            <w:rPr>
              <w:noProof/>
            </w:rPr>
            <w:drawing>
              <wp:inline distT="0" distB="0" distL="0" distR="0" wp14:anchorId="5EA2FCC6" wp14:editId="7FF75A79">
                <wp:extent cx="3349256" cy="3000085"/>
                <wp:effectExtent l="19050" t="19050" r="22860" b="1016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435" b="54467"/>
                        <a:stretch/>
                      </pic:blipFill>
                      <pic:spPr bwMode="auto">
                        <a:xfrm>
                          <a:off x="0" y="0"/>
                          <a:ext cx="3364016" cy="30133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moveTo>
      <w:ins w:id="2450" w:author="Michele Hart" w:date="2016-10-03T00:17:00Z">
        <w:r w:rsidR="009A4DA0">
          <w:rPr>
            <w:noProof/>
          </w:rPr>
          <w:drawing>
            <wp:inline distT="0" distB="0" distL="0" distR="0" wp14:anchorId="77F6C11F" wp14:editId="2FF074DD">
              <wp:extent cx="4019048" cy="2619048"/>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ower-bi-color.png"/>
                      <pic:cNvPicPr/>
                    </pic:nvPicPr>
                    <pic:blipFill>
                      <a:blip r:embed="rId67">
                        <a:extLst>
                          <a:ext uri="{28A0092B-C50C-407E-A947-70E740481C1C}">
                            <a14:useLocalDpi xmlns:a14="http://schemas.microsoft.com/office/drawing/2010/main" val="0"/>
                          </a:ext>
                        </a:extLst>
                      </a:blip>
                      <a:stretch>
                        <a:fillRect/>
                      </a:stretch>
                    </pic:blipFill>
                    <pic:spPr>
                      <a:xfrm>
                        <a:off x="0" y="0"/>
                        <a:ext cx="4019048" cy="2619048"/>
                      </a:xfrm>
                      <a:prstGeom prst="rect">
                        <a:avLst/>
                      </a:prstGeom>
                    </pic:spPr>
                  </pic:pic>
                </a:graphicData>
              </a:graphic>
            </wp:inline>
          </w:drawing>
        </w:r>
      </w:ins>
    </w:p>
    <w:p w14:paraId="0DDD3C26" w14:textId="253A33A4" w:rsidR="00D17004" w:rsidRDefault="00D17004">
      <w:pPr>
        <w:pStyle w:val="Figure"/>
        <w:rPr>
          <w:moveTo w:id="2451" w:author="Michele Hart" w:date="2016-09-03T14:45:00Z"/>
        </w:rPr>
        <w:pPrChange w:id="2452" w:author="Michele Hart" w:date="2016-10-03T00:17:00Z">
          <w:pPr/>
        </w:pPrChange>
      </w:pPr>
      <w:ins w:id="2453" w:author="Michele Hart" w:date="2016-10-03T00:17:00Z">
        <w:r>
          <w:t>Color to emphasize variance around central value</w:t>
        </w:r>
      </w:ins>
    </w:p>
    <w:p w14:paraId="32F4A396" w14:textId="6FB7588F" w:rsidR="00112BFE" w:rsidRDefault="00112BFE">
      <w:pPr>
        <w:rPr>
          <w:ins w:id="2454" w:author="Michele Hart" w:date="2016-09-18T23:55:00Z"/>
        </w:rPr>
      </w:pPr>
      <w:moveTo w:id="2455" w:author="Michele Hart" w:date="2016-09-03T14:45:00Z">
        <w:r>
          <w:br w:type="page"/>
        </w:r>
      </w:moveTo>
    </w:p>
    <w:p w14:paraId="051C6AED" w14:textId="76163047" w:rsidR="00061988" w:rsidRDefault="00061988">
      <w:pPr>
        <w:pStyle w:val="Heading2"/>
        <w:rPr>
          <w:ins w:id="2456" w:author="Michele Hart" w:date="2016-10-03T00:20:00Z"/>
        </w:rPr>
        <w:pPrChange w:id="2457" w:author="Michele Hart" w:date="2016-09-18T23:55:00Z">
          <w:pPr>
            <w:pStyle w:val="Heading1"/>
          </w:pPr>
        </w:pPrChange>
      </w:pPr>
      <w:bookmarkStart w:id="2458" w:name="_Toc463088182"/>
      <w:ins w:id="2459" w:author="Michele Hart" w:date="2016-09-18T23:55:00Z">
        <w:r>
          <w:lastRenderedPageBreak/>
          <w:t>Principles of visual</w:t>
        </w:r>
        <w:r w:rsidRPr="003F2FD1">
          <w:t xml:space="preserve"> design</w:t>
        </w:r>
        <w:r>
          <w:t xml:space="preserve"> – applied to example report page</w:t>
        </w:r>
      </w:ins>
      <w:bookmarkEnd w:id="2458"/>
    </w:p>
    <w:p w14:paraId="4C4715CB" w14:textId="3B9228B3" w:rsidR="00621125" w:rsidRPr="00621125" w:rsidRDefault="00621125">
      <w:pPr>
        <w:rPr>
          <w:ins w:id="2460" w:author="Michele Hart" w:date="2016-09-18T23:55:00Z"/>
          <w:rPrChange w:id="2461" w:author="Michele Hart" w:date="2016-10-03T00:20:00Z">
            <w:rPr>
              <w:ins w:id="2462" w:author="Michele Hart" w:date="2016-09-18T23:55:00Z"/>
            </w:rPr>
          </w:rPrChange>
        </w:rPr>
        <w:pPrChange w:id="2463" w:author="Michele Hart" w:date="2016-10-03T00:20:00Z">
          <w:pPr>
            <w:pStyle w:val="Heading1"/>
          </w:pPr>
        </w:pPrChange>
      </w:pPr>
      <w:ins w:id="2464" w:author="Michele Hart" w:date="2016-10-03T00:20:00Z">
        <w:r>
          <w:t xml:space="preserve">Now let’s take the visual principles discussed above and apply them to our sample report. </w:t>
        </w:r>
      </w:ins>
    </w:p>
    <w:p w14:paraId="7C70EE89" w14:textId="77777777" w:rsidR="00061988" w:rsidRDefault="00061988">
      <w:pPr>
        <w:pStyle w:val="Heading3"/>
        <w:rPr>
          <w:ins w:id="2465" w:author="Michele Hart" w:date="2016-09-18T23:56:00Z"/>
        </w:rPr>
        <w:pPrChange w:id="2466" w:author="Michele Hart" w:date="2016-09-18T23:56:00Z">
          <w:pPr>
            <w:pStyle w:val="Heading1"/>
          </w:pPr>
        </w:pPrChange>
      </w:pPr>
      <w:bookmarkStart w:id="2467" w:name="_Toc463088183"/>
      <w:ins w:id="2468" w:author="Michele Hart" w:date="2016-09-18T23:56:00Z">
        <w:r>
          <w:t>Before</w:t>
        </w:r>
        <w:bookmarkEnd w:id="2467"/>
      </w:ins>
    </w:p>
    <w:p w14:paraId="138F3074" w14:textId="290E94B1" w:rsidR="00061988" w:rsidRDefault="00061988">
      <w:pPr>
        <w:rPr>
          <w:ins w:id="2469" w:author="Michele Hart" w:date="2016-09-18T23:56:00Z"/>
        </w:rPr>
        <w:pPrChange w:id="2470" w:author="Michele Hart" w:date="2016-10-01T12:27:00Z">
          <w:pPr>
            <w:pStyle w:val="Heading1"/>
          </w:pPr>
        </w:pPrChange>
      </w:pPr>
      <w:ins w:id="2471" w:author="Michele Hart" w:date="2016-09-18T23:56:00Z">
        <w:r>
          <w:rPr>
            <w:noProof/>
          </w:rPr>
          <w:drawing>
            <wp:inline distT="0" distB="0" distL="0" distR="0" wp14:anchorId="2F6B0EC9" wp14:editId="4537C684">
              <wp:extent cx="5486875" cy="3254022"/>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ower-bi-example5a.png"/>
                      <pic:cNvPicPr/>
                    </pic:nvPicPr>
                    <pic:blipFill>
                      <a:blip r:embed="rId40">
                        <a:extLst>
                          <a:ext uri="{28A0092B-C50C-407E-A947-70E740481C1C}">
                            <a14:useLocalDpi xmlns:a14="http://schemas.microsoft.com/office/drawing/2010/main" val="0"/>
                          </a:ext>
                        </a:extLst>
                      </a:blip>
                      <a:stretch>
                        <a:fillRect/>
                      </a:stretch>
                    </pic:blipFill>
                    <pic:spPr>
                      <a:xfrm>
                        <a:off x="0" y="0"/>
                        <a:ext cx="5486875" cy="3254022"/>
                      </a:xfrm>
                      <a:prstGeom prst="rect">
                        <a:avLst/>
                      </a:prstGeom>
                    </pic:spPr>
                  </pic:pic>
                </a:graphicData>
              </a:graphic>
            </wp:inline>
          </w:drawing>
        </w:r>
      </w:ins>
    </w:p>
    <w:p w14:paraId="026DAE38" w14:textId="395EC4EB" w:rsidR="00061988" w:rsidRDefault="00323C22">
      <w:pPr>
        <w:pStyle w:val="Figure"/>
        <w:rPr>
          <w:ins w:id="2472" w:author="Michele Hart" w:date="2016-10-01T12:07:00Z"/>
        </w:rPr>
        <w:pPrChange w:id="2473" w:author="Michele Hart" w:date="2016-10-01T12:09:00Z">
          <w:pPr>
            <w:pStyle w:val="Heading1"/>
          </w:pPr>
        </w:pPrChange>
      </w:pPr>
      <w:ins w:id="2474" w:author="Michele Hart" w:date="2016-10-01T12:09:00Z">
        <w:r>
          <w:t>Before</w:t>
        </w:r>
      </w:ins>
    </w:p>
    <w:p w14:paraId="6032228E" w14:textId="34C76132" w:rsidR="00323C22" w:rsidRDefault="00323C22">
      <w:pPr>
        <w:rPr>
          <w:ins w:id="2475" w:author="Michele Hart" w:date="2016-10-01T12:07:00Z"/>
        </w:rPr>
        <w:pPrChange w:id="2476" w:author="Michele Hart" w:date="2016-10-01T12:07:00Z">
          <w:pPr>
            <w:pStyle w:val="Heading1"/>
          </w:pPr>
        </w:pPrChange>
      </w:pPr>
      <w:ins w:id="2477" w:author="Michele Hart" w:date="2016-10-01T12:08:00Z">
        <w:r>
          <w:rPr>
            <w:noProof/>
          </w:rPr>
          <w:drawing>
            <wp:inline distT="0" distB="0" distL="0" distR="0" wp14:anchorId="5FE89321" wp14:editId="7380178C">
              <wp:extent cx="5502117" cy="3200677"/>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ower-bi-example6anew.png"/>
                      <pic:cNvPicPr/>
                    </pic:nvPicPr>
                    <pic:blipFill>
                      <a:blip r:embed="rId68">
                        <a:extLst>
                          <a:ext uri="{28A0092B-C50C-407E-A947-70E740481C1C}">
                            <a14:useLocalDpi xmlns:a14="http://schemas.microsoft.com/office/drawing/2010/main" val="0"/>
                          </a:ext>
                        </a:extLst>
                      </a:blip>
                      <a:stretch>
                        <a:fillRect/>
                      </a:stretch>
                    </pic:blipFill>
                    <pic:spPr>
                      <a:xfrm>
                        <a:off x="0" y="0"/>
                        <a:ext cx="5502117" cy="3200677"/>
                      </a:xfrm>
                      <a:prstGeom prst="rect">
                        <a:avLst/>
                      </a:prstGeom>
                    </pic:spPr>
                  </pic:pic>
                </a:graphicData>
              </a:graphic>
            </wp:inline>
          </w:drawing>
        </w:r>
      </w:ins>
    </w:p>
    <w:p w14:paraId="3ED68510" w14:textId="713032C4" w:rsidR="00323C22" w:rsidRDefault="00323C22">
      <w:pPr>
        <w:pStyle w:val="Figure"/>
        <w:rPr>
          <w:ins w:id="2478" w:author="Michele Hart" w:date="2016-10-03T00:21:00Z"/>
        </w:rPr>
        <w:pPrChange w:id="2479" w:author="Michele Hart" w:date="2016-10-01T12:09:00Z">
          <w:pPr>
            <w:pStyle w:val="Heading1"/>
          </w:pPr>
        </w:pPrChange>
      </w:pPr>
      <w:ins w:id="2480" w:author="Michele Hart" w:date="2016-10-01T12:09:00Z">
        <w:r>
          <w:t>After</w:t>
        </w:r>
      </w:ins>
    </w:p>
    <w:p w14:paraId="21BA9367" w14:textId="4A2B6FFF" w:rsidR="00A07208" w:rsidRPr="00A074B3" w:rsidRDefault="00621125">
      <w:pPr>
        <w:pStyle w:val="Heading3"/>
        <w:rPr>
          <w:ins w:id="2481" w:author="Michele Hart" w:date="2016-09-18T23:57:00Z"/>
        </w:rPr>
        <w:pPrChange w:id="2482" w:author="Michele Hart" w:date="2016-10-03T00:21:00Z">
          <w:pPr>
            <w:pStyle w:val="Heading1"/>
          </w:pPr>
        </w:pPrChange>
      </w:pPr>
      <w:ins w:id="2483" w:author="Michele Hart" w:date="2016-10-03T00:21:00Z">
        <w:r>
          <w:lastRenderedPageBreak/>
          <w:t>What did we do?</w:t>
        </w:r>
      </w:ins>
    </w:p>
    <w:p w14:paraId="0CB65E00" w14:textId="678F5DAD" w:rsidR="00061988" w:rsidRDefault="00621125">
      <w:pPr>
        <w:pStyle w:val="ListParagraph"/>
        <w:numPr>
          <w:ilvl w:val="0"/>
          <w:numId w:val="38"/>
        </w:numPr>
        <w:rPr>
          <w:ins w:id="2484" w:author="Michele Hart" w:date="2016-09-18T23:58:00Z"/>
        </w:rPr>
        <w:pPrChange w:id="2485" w:author="Michele Hart" w:date="2016-09-18T23:57:00Z">
          <w:pPr>
            <w:pStyle w:val="Heading1"/>
          </w:pPr>
        </w:pPrChange>
      </w:pPr>
      <w:ins w:id="2486" w:author="Michele Hart" w:date="2016-10-03T00:22:00Z">
        <w:r>
          <w:t>Slicer: r</w:t>
        </w:r>
      </w:ins>
      <w:ins w:id="2487" w:author="Michele Hart" w:date="2016-09-18T23:58:00Z">
        <w:r w:rsidR="00061988">
          <w:t xml:space="preserve">emoved blanks from </w:t>
        </w:r>
      </w:ins>
      <w:ins w:id="2488" w:author="Michele Hart" w:date="2016-10-03T00:21:00Z">
        <w:r>
          <w:t xml:space="preserve">the </w:t>
        </w:r>
      </w:ins>
      <w:ins w:id="2489" w:author="Michele Hart" w:date="2016-09-18T23:58:00Z">
        <w:r w:rsidR="00061988">
          <w:t xml:space="preserve">slicers by adding </w:t>
        </w:r>
      </w:ins>
      <w:ins w:id="2490" w:author="Michele Hart" w:date="2016-10-03T00:22:00Z">
        <w:r>
          <w:t xml:space="preserve">a </w:t>
        </w:r>
      </w:ins>
      <w:ins w:id="2491" w:author="Michele Hart" w:date="2016-09-18T23:58:00Z">
        <w:r w:rsidR="00061988">
          <w:t>page level filter and selecting only gold, silver, bronze.</w:t>
        </w:r>
      </w:ins>
      <w:ins w:id="2492" w:author="Michele Hart" w:date="2016-09-19T00:40:00Z">
        <w:r w:rsidR="00921D9A">
          <w:t xml:space="preserve"> Changed </w:t>
        </w:r>
        <w:r w:rsidR="00921D9A" w:rsidRPr="00621125">
          <w:rPr>
            <w:b/>
            <w:rPrChange w:id="2493" w:author="Michele Hart" w:date="2016-10-03T00:22:00Z">
              <w:rPr/>
            </w:rPrChange>
          </w:rPr>
          <w:t>Selection Controls</w:t>
        </w:r>
        <w:r w:rsidR="00921D9A">
          <w:t xml:space="preserve"> to </w:t>
        </w:r>
        <w:r w:rsidR="00921D9A" w:rsidRPr="00621125">
          <w:rPr>
            <w:b/>
            <w:rPrChange w:id="2494" w:author="Michele Hart" w:date="2016-10-03T00:22:00Z">
              <w:rPr/>
            </w:rPrChange>
          </w:rPr>
          <w:t>Off</w:t>
        </w:r>
        <w:r w:rsidR="00921D9A">
          <w:t xml:space="preserve"> for </w:t>
        </w:r>
        <w:r w:rsidR="00921D9A" w:rsidRPr="00621125">
          <w:rPr>
            <w:b/>
            <w:rPrChange w:id="2495" w:author="Michele Hart" w:date="2016-10-03T00:22:00Z">
              <w:rPr/>
            </w:rPrChange>
          </w:rPr>
          <w:t>Single Select</w:t>
        </w:r>
        <w:r w:rsidR="00921D9A">
          <w:t xml:space="preserve"> and </w:t>
        </w:r>
        <w:r w:rsidR="00921D9A" w:rsidRPr="00621125">
          <w:rPr>
            <w:b/>
            <w:rPrChange w:id="2496" w:author="Michele Hart" w:date="2016-10-03T00:22:00Z">
              <w:rPr/>
            </w:rPrChange>
          </w:rPr>
          <w:t>Select All</w:t>
        </w:r>
        <w:r w:rsidR="00921D9A">
          <w:t>.</w:t>
        </w:r>
      </w:ins>
    </w:p>
    <w:p w14:paraId="1301888A" w14:textId="60BCEC01" w:rsidR="00061988" w:rsidRDefault="00621125">
      <w:pPr>
        <w:pStyle w:val="ListParagraph"/>
        <w:numPr>
          <w:ilvl w:val="0"/>
          <w:numId w:val="38"/>
        </w:numPr>
        <w:rPr>
          <w:ins w:id="2497" w:author="Michele Hart" w:date="2016-09-19T00:11:00Z"/>
        </w:rPr>
        <w:pPrChange w:id="2498" w:author="Michele Hart" w:date="2016-09-18T23:57:00Z">
          <w:pPr>
            <w:pStyle w:val="Heading1"/>
          </w:pPr>
        </w:pPrChange>
      </w:pPr>
      <w:ins w:id="2499" w:author="Michele Hart" w:date="2016-09-19T00:07:00Z">
        <w:r>
          <w:t>Bubble</w:t>
        </w:r>
      </w:ins>
      <w:ins w:id="2500" w:author="Michele Hart" w:date="2016-10-03T00:23:00Z">
        <w:r>
          <w:t>:</w:t>
        </w:r>
      </w:ins>
      <w:ins w:id="2501" w:author="Michele Hart" w:date="2016-09-19T00:07:00Z">
        <w:r w:rsidR="00421411">
          <w:t xml:space="preserve"> </w:t>
        </w:r>
      </w:ins>
      <w:ins w:id="2502" w:author="Michele Hart" w:date="2016-10-01T12:03:00Z">
        <w:r>
          <w:t xml:space="preserve">there are so many items in the </w:t>
        </w:r>
      </w:ins>
      <w:ins w:id="2503" w:author="Michele Hart" w:date="2016-10-03T00:23:00Z">
        <w:r>
          <w:t>l</w:t>
        </w:r>
      </w:ins>
      <w:ins w:id="2504" w:author="Michele Hart" w:date="2016-10-01T12:03:00Z">
        <w:r w:rsidR="005B5E74">
          <w:t>egend that they scroll off the screen.  Remove</w:t>
        </w:r>
      </w:ins>
      <w:ins w:id="2505" w:author="Michele Hart" w:date="2016-10-03T00:23:00Z">
        <w:r>
          <w:t>d</w:t>
        </w:r>
      </w:ins>
      <w:ins w:id="2506" w:author="Michele Hart" w:date="2016-10-01T12:03:00Z">
        <w:r w:rsidR="005B5E74">
          <w:t xml:space="preserve"> the legend </w:t>
        </w:r>
      </w:ins>
      <w:ins w:id="2507" w:author="Michele Hart" w:date="2016-10-01T12:04:00Z">
        <w:r w:rsidR="005B5E74">
          <w:t>and turn</w:t>
        </w:r>
      </w:ins>
      <w:ins w:id="2508" w:author="Michele Hart" w:date="2016-10-03T00:23:00Z">
        <w:r>
          <w:t>ed</w:t>
        </w:r>
      </w:ins>
      <w:ins w:id="2509" w:author="Michele Hart" w:date="2016-10-01T12:04:00Z">
        <w:r w:rsidR="005B5E74">
          <w:t xml:space="preserve"> </w:t>
        </w:r>
      </w:ins>
      <w:ins w:id="2510" w:author="Michele Hart" w:date="2016-10-03T00:23:00Z">
        <w:r w:rsidRPr="00621125">
          <w:rPr>
            <w:rPrChange w:id="2511" w:author="Michele Hart" w:date="2016-10-03T00:23:00Z">
              <w:rPr>
                <w:b/>
              </w:rPr>
            </w:rPrChange>
          </w:rPr>
          <w:t>on</w:t>
        </w:r>
      </w:ins>
      <w:ins w:id="2512" w:author="Michele Hart" w:date="2016-10-01T12:04:00Z">
        <w:r w:rsidR="005B5E74">
          <w:t xml:space="preserve"> </w:t>
        </w:r>
        <w:r w:rsidR="005B5E74" w:rsidRPr="00621125">
          <w:rPr>
            <w:b/>
            <w:rPrChange w:id="2513" w:author="Michele Hart" w:date="2016-10-03T00:23:00Z">
              <w:rPr/>
            </w:rPrChange>
          </w:rPr>
          <w:t>Category labels</w:t>
        </w:r>
        <w:r w:rsidR="005B5E74">
          <w:t xml:space="preserve"> instead. Customers can hover over the bubbles to see the details</w:t>
        </w:r>
      </w:ins>
      <w:ins w:id="2514" w:author="Michele Hart" w:date="2016-10-01T12:05:00Z">
        <w:r w:rsidR="00323C22">
          <w:t xml:space="preserve">. </w:t>
        </w:r>
      </w:ins>
      <w:commentRangeStart w:id="2515"/>
      <w:ins w:id="2516" w:author="Michele Hart" w:date="2016-09-19T00:43:00Z">
        <w:r w:rsidR="006758D9">
          <w:t>Shortened</w:t>
        </w:r>
      </w:ins>
      <w:commentRangeEnd w:id="2515"/>
      <w:r w:rsidR="00436400">
        <w:rPr>
          <w:rStyle w:val="CommentReference"/>
        </w:rPr>
        <w:commentReference w:id="2515"/>
      </w:r>
      <w:ins w:id="2517" w:author="Michele Hart" w:date="2016-09-19T00:43:00Z">
        <w:r w:rsidR="006758D9">
          <w:t xml:space="preserve"> </w:t>
        </w:r>
      </w:ins>
      <w:ins w:id="2518" w:author="Michele Hart" w:date="2016-10-03T00:23:00Z">
        <w:r>
          <w:t xml:space="preserve">the </w:t>
        </w:r>
      </w:ins>
      <w:ins w:id="2519" w:author="Michele Hart" w:date="2016-09-19T00:43:00Z">
        <w:r w:rsidR="006758D9">
          <w:t>title and remo</w:t>
        </w:r>
      </w:ins>
      <w:ins w:id="2520" w:author="Michele Hart" w:date="2016-10-01T12:09:00Z">
        <w:r w:rsidR="005A7C33">
          <w:t>v</w:t>
        </w:r>
      </w:ins>
      <w:ins w:id="2521" w:author="Michele Hart" w:date="2016-09-19T00:43:00Z">
        <w:r w:rsidR="006758D9">
          <w:t xml:space="preserve">ed “by countryregion” since </w:t>
        </w:r>
      </w:ins>
      <w:ins w:id="2522" w:author="Michele Hart" w:date="2016-10-01T12:09:00Z">
        <w:r w:rsidR="005A7C33">
          <w:t>that seems self-evident</w:t>
        </w:r>
      </w:ins>
      <w:ins w:id="2523" w:author="Michele Hart" w:date="2016-09-19T00:43:00Z">
        <w:r w:rsidR="006758D9">
          <w:t>.</w:t>
        </w:r>
      </w:ins>
      <w:ins w:id="2524" w:author="Michele Hart" w:date="2016-09-19T00:44:00Z">
        <w:r w:rsidR="006758D9">
          <w:t xml:space="preserve"> </w:t>
        </w:r>
      </w:ins>
      <w:ins w:id="2525" w:author="Michele Hart" w:date="2016-10-03T00:24:00Z">
        <w:r>
          <w:t>Turned a</w:t>
        </w:r>
      </w:ins>
      <w:ins w:id="2526" w:author="Michele Hart" w:date="2016-09-19T00:44:00Z">
        <w:r w:rsidR="006758D9">
          <w:t xml:space="preserve">xes labels </w:t>
        </w:r>
      </w:ins>
      <w:ins w:id="2527" w:author="Michele Hart" w:date="2016-10-03T00:24:00Z">
        <w:r w:rsidRPr="00621125">
          <w:rPr>
            <w:b/>
            <w:rPrChange w:id="2528" w:author="Michele Hart" w:date="2016-10-03T00:24:00Z">
              <w:rPr/>
            </w:rPrChange>
          </w:rPr>
          <w:t>On</w:t>
        </w:r>
      </w:ins>
      <w:ins w:id="2529" w:author="Michele Hart" w:date="2016-09-19T00:44:00Z">
        <w:r w:rsidR="006758D9">
          <w:t xml:space="preserve"> for both </w:t>
        </w:r>
      </w:ins>
      <w:ins w:id="2530" w:author="Michele Hart" w:date="2016-10-03T00:24:00Z">
        <w:r>
          <w:t>to make the chart easier to understand.</w:t>
        </w:r>
      </w:ins>
    </w:p>
    <w:p w14:paraId="71F9CDC8" w14:textId="25B805B6" w:rsidR="00F51771" w:rsidRDefault="00621125">
      <w:pPr>
        <w:pStyle w:val="ListParagraph"/>
        <w:numPr>
          <w:ilvl w:val="0"/>
          <w:numId w:val="38"/>
        </w:numPr>
        <w:rPr>
          <w:ins w:id="2531" w:author="Michele Hart" w:date="2016-09-19T00:14:00Z"/>
        </w:rPr>
        <w:pPrChange w:id="2532" w:author="Michele Hart" w:date="2016-09-18T23:57:00Z">
          <w:pPr>
            <w:pStyle w:val="Heading1"/>
          </w:pPr>
        </w:pPrChange>
      </w:pPr>
      <w:ins w:id="2533" w:author="Michele Hart" w:date="2016-09-19T00:11:00Z">
        <w:r>
          <w:t>Filled map</w:t>
        </w:r>
      </w:ins>
      <w:ins w:id="2534" w:author="Michele Hart" w:date="2016-10-03T00:24:00Z">
        <w:r>
          <w:t>:</w:t>
        </w:r>
      </w:ins>
      <w:ins w:id="2535" w:author="Michele Hart" w:date="2016-09-19T00:11:00Z">
        <w:r w:rsidR="00F51771">
          <w:t xml:space="preserve"> changed </w:t>
        </w:r>
      </w:ins>
      <w:ins w:id="2536" w:author="Michele Hart" w:date="2016-10-03T00:24:00Z">
        <w:r>
          <w:t xml:space="preserve">the </w:t>
        </w:r>
      </w:ins>
      <w:ins w:id="2537" w:author="Michele Hart" w:date="2016-10-03T00:25:00Z">
        <w:r w:rsidRPr="00621125">
          <w:rPr>
            <w:b/>
            <w:rPrChange w:id="2538" w:author="Michele Hart" w:date="2016-10-03T00:25:00Z">
              <w:rPr/>
            </w:rPrChange>
          </w:rPr>
          <w:t xml:space="preserve">Data </w:t>
        </w:r>
      </w:ins>
      <w:ins w:id="2539" w:author="Michele Hart" w:date="2016-09-19T00:11:00Z">
        <w:r w:rsidR="00F51771" w:rsidRPr="00621125">
          <w:rPr>
            <w:b/>
            <w:rPrChange w:id="2540" w:author="Michele Hart" w:date="2016-10-03T00:25:00Z">
              <w:rPr/>
            </w:rPrChange>
          </w:rPr>
          <w:t>color</w:t>
        </w:r>
      </w:ins>
      <w:ins w:id="2541" w:author="Michele Hart" w:date="2016-10-03T00:25:00Z">
        <w:r w:rsidRPr="00621125">
          <w:rPr>
            <w:b/>
            <w:rPrChange w:id="2542" w:author="Michele Hart" w:date="2016-10-03T00:25:00Z">
              <w:rPr/>
            </w:rPrChange>
          </w:rPr>
          <w:t>s</w:t>
        </w:r>
      </w:ins>
      <w:ins w:id="2543" w:author="Michele Hart" w:date="2016-09-19T00:11:00Z">
        <w:r w:rsidR="00F51771">
          <w:t xml:space="preserve"> to make it stand out more. </w:t>
        </w:r>
      </w:ins>
      <w:ins w:id="2544" w:author="Michele Hart" w:date="2016-10-03T00:26:00Z">
        <w:r>
          <w:t xml:space="preserve">Turned </w:t>
        </w:r>
      </w:ins>
      <w:ins w:id="2545" w:author="Michele Hart" w:date="2016-09-19T00:11:00Z">
        <w:r w:rsidR="00F51771" w:rsidRPr="00621125">
          <w:rPr>
            <w:b/>
            <w:rPrChange w:id="2546" w:author="Michele Hart" w:date="2016-10-03T00:26:00Z">
              <w:rPr/>
            </w:rPrChange>
          </w:rPr>
          <w:t>Diverging</w:t>
        </w:r>
        <w:r>
          <w:t xml:space="preserve"> </w:t>
        </w:r>
      </w:ins>
      <w:ins w:id="2547" w:author="Michele Hart" w:date="2016-10-03T00:26:00Z">
        <w:r>
          <w:t xml:space="preserve">on and set the </w:t>
        </w:r>
        <w:r w:rsidRPr="00621125">
          <w:rPr>
            <w:b/>
            <w:rPrChange w:id="2548" w:author="Michele Hart" w:date="2016-10-03T00:26:00Z">
              <w:rPr/>
            </w:rPrChange>
          </w:rPr>
          <w:t>Minimum</w:t>
        </w:r>
        <w:r>
          <w:t xml:space="preserve"> to pink and the </w:t>
        </w:r>
        <w:r w:rsidRPr="00621125">
          <w:rPr>
            <w:b/>
            <w:rPrChange w:id="2549" w:author="Michele Hart" w:date="2016-10-03T00:26:00Z">
              <w:rPr/>
            </w:rPrChange>
          </w:rPr>
          <w:t>Maximum</w:t>
        </w:r>
        <w:r>
          <w:t xml:space="preserve"> to </w:t>
        </w:r>
      </w:ins>
      <w:ins w:id="2550" w:author="Michele Hart" w:date="2016-09-19T00:11:00Z">
        <w:r w:rsidR="00F51771">
          <w:t>red.</w:t>
        </w:r>
      </w:ins>
    </w:p>
    <w:p w14:paraId="69319F94" w14:textId="2E54DE3F" w:rsidR="00F51771" w:rsidRDefault="00F51771">
      <w:pPr>
        <w:pStyle w:val="ListParagraph"/>
        <w:numPr>
          <w:ilvl w:val="0"/>
          <w:numId w:val="38"/>
        </w:numPr>
        <w:rPr>
          <w:ins w:id="2551" w:author="Michele Hart" w:date="2016-09-19T00:22:00Z"/>
        </w:rPr>
        <w:pPrChange w:id="2552" w:author="Michele Hart" w:date="2016-09-18T23:57:00Z">
          <w:pPr>
            <w:pStyle w:val="Heading1"/>
          </w:pPr>
        </w:pPrChange>
      </w:pPr>
      <w:ins w:id="2553" w:author="Michele Hart" w:date="2016-09-19T00:14:00Z">
        <w:r>
          <w:t xml:space="preserve">Area </w:t>
        </w:r>
      </w:ins>
      <w:ins w:id="2554" w:author="Michele Hart" w:date="2016-10-03T00:26:00Z">
        <w:r w:rsidR="00534969">
          <w:t>map:</w:t>
        </w:r>
      </w:ins>
      <w:ins w:id="2555" w:author="Michele Hart" w:date="2016-09-19T00:14:00Z">
        <w:r>
          <w:t xml:space="preserve"> removed filter </w:t>
        </w:r>
      </w:ins>
      <w:ins w:id="2556" w:author="Michele Hart" w:date="2016-10-03T00:27:00Z">
        <w:r w:rsidR="001F7911">
          <w:t>which was set for only</w:t>
        </w:r>
        <w:r w:rsidR="00534969">
          <w:t xml:space="preserve"> </w:t>
        </w:r>
      </w:ins>
      <w:ins w:id="2557" w:author="Michele Hart" w:date="2016-09-19T00:14:00Z">
        <w:r>
          <w:t>USA</w:t>
        </w:r>
      </w:ins>
      <w:ins w:id="2558" w:author="Michele Hart" w:date="2016-09-19T00:18:00Z">
        <w:r>
          <w:t xml:space="preserve">. </w:t>
        </w:r>
      </w:ins>
      <w:ins w:id="2559" w:author="Michele Hart" w:date="2016-10-03T00:27:00Z">
        <w:r w:rsidR="001F7911">
          <w:t xml:space="preserve">Set the </w:t>
        </w:r>
      </w:ins>
      <w:ins w:id="2560" w:author="Michele Hart" w:date="2016-09-19T00:18:00Z">
        <w:r w:rsidRPr="001F7911">
          <w:rPr>
            <w:b/>
            <w:rPrChange w:id="2561" w:author="Michele Hart" w:date="2016-10-03T00:27:00Z">
              <w:rPr/>
            </w:rPrChange>
          </w:rPr>
          <w:t>Data labels</w:t>
        </w:r>
        <w:r>
          <w:t xml:space="preserve"> </w:t>
        </w:r>
      </w:ins>
      <w:ins w:id="2562" w:author="Michele Hart" w:date="2016-10-03T00:27:00Z">
        <w:r w:rsidR="001F7911">
          <w:t xml:space="preserve">to </w:t>
        </w:r>
      </w:ins>
      <w:ins w:id="2563" w:author="Michele Hart" w:date="2016-09-19T00:18:00Z">
        <w:r>
          <w:t>1 decimal place.</w:t>
        </w:r>
      </w:ins>
      <w:ins w:id="2564" w:author="Michele Hart" w:date="2016-09-19T00:19:00Z">
        <w:r w:rsidR="00605A81">
          <w:t xml:space="preserve"> </w:t>
        </w:r>
      </w:ins>
      <w:ins w:id="2565" w:author="Michele Hart" w:date="2016-10-03T00:28:00Z">
        <w:r w:rsidR="001F7911">
          <w:t xml:space="preserve">The visual was using the </w:t>
        </w:r>
        <w:r w:rsidR="001F7911" w:rsidRPr="001F7911">
          <w:rPr>
            <w:b/>
            <w:rPrChange w:id="2566" w:author="Michele Hart" w:date="2016-10-03T00:28:00Z">
              <w:rPr/>
            </w:rPrChange>
          </w:rPr>
          <w:t>Class</w:t>
        </w:r>
        <w:r w:rsidR="001F7911">
          <w:t xml:space="preserve"> field which</w:t>
        </w:r>
      </w:ins>
      <w:ins w:id="2567" w:author="Michele Hart" w:date="2016-10-03T00:30:00Z">
        <w:r w:rsidR="001F7911">
          <w:t xml:space="preserve"> isn’t very useful since it</w:t>
        </w:r>
      </w:ins>
      <w:ins w:id="2568" w:author="Michele Hart" w:date="2016-09-19T00:58:00Z">
        <w:r w:rsidR="004C136F">
          <w:t xml:space="preserve"> will </w:t>
        </w:r>
      </w:ins>
      <w:ins w:id="2569" w:author="Michele Hart" w:date="2016-10-03T00:31:00Z">
        <w:r w:rsidR="001F7911">
          <w:t xml:space="preserve">almost </w:t>
        </w:r>
      </w:ins>
      <w:ins w:id="2570" w:author="Michele Hart" w:date="2016-09-19T00:58:00Z">
        <w:r w:rsidR="004C136F">
          <w:t>always be 33%</w:t>
        </w:r>
      </w:ins>
      <w:ins w:id="2571" w:author="Michele Hart" w:date="2016-10-03T00:30:00Z">
        <w:r w:rsidR="001F7911">
          <w:t xml:space="preserve"> (Gold/Silver/Bronze)</w:t>
        </w:r>
      </w:ins>
      <w:ins w:id="2572" w:author="Michele Hart" w:date="2016-09-19T00:58:00Z">
        <w:r w:rsidR="004C136F">
          <w:t xml:space="preserve">.  </w:t>
        </w:r>
      </w:ins>
      <w:ins w:id="2573" w:author="Michele Hart" w:date="2016-10-03T00:31:00Z">
        <w:r w:rsidR="001F7911">
          <w:t xml:space="preserve">Selected a different more-interesting field, </w:t>
        </w:r>
      </w:ins>
      <w:ins w:id="2574" w:author="Michele Hart" w:date="2016-09-19T00:58:00Z">
        <w:r w:rsidR="004C136F" w:rsidRPr="001F7911">
          <w:rPr>
            <w:b/>
            <w:rPrChange w:id="2575" w:author="Michele Hart" w:date="2016-10-03T00:31:00Z">
              <w:rPr/>
            </w:rPrChange>
          </w:rPr>
          <w:t>Event Gender</w:t>
        </w:r>
        <w:r w:rsidR="004C136F">
          <w:t>.</w:t>
        </w:r>
      </w:ins>
      <w:ins w:id="2576" w:author="Michele Hart" w:date="2016-09-19T01:02:00Z">
        <w:r w:rsidR="001F7911">
          <w:t xml:space="preserve"> Changed </w:t>
        </w:r>
      </w:ins>
      <w:ins w:id="2577" w:author="Michele Hart" w:date="2016-10-03T00:31:00Z">
        <w:r w:rsidR="001F7911">
          <w:t>A</w:t>
        </w:r>
      </w:ins>
      <w:ins w:id="2578" w:author="Michele Hart" w:date="2016-09-19T01:02:00Z">
        <w:r w:rsidR="00A07208">
          <w:t>quatics to blue</w:t>
        </w:r>
      </w:ins>
      <w:ins w:id="2579" w:author="Michele Hart" w:date="2016-09-19T01:03:00Z">
        <w:r w:rsidR="00A07208">
          <w:t xml:space="preserve"> and</w:t>
        </w:r>
        <w:r w:rsidR="001F7911">
          <w:t xml:space="preserve"> </w:t>
        </w:r>
      </w:ins>
      <w:ins w:id="2580" w:author="Michele Hart" w:date="2016-10-03T00:31:00Z">
        <w:r w:rsidR="001F7911">
          <w:t>A</w:t>
        </w:r>
      </w:ins>
      <w:ins w:id="2581" w:author="Michele Hart" w:date="2016-09-19T01:03:00Z">
        <w:r w:rsidR="00A07208">
          <w:t xml:space="preserve">thletics to </w:t>
        </w:r>
      </w:ins>
      <w:ins w:id="2582" w:author="Michele Hart" w:date="2016-09-19T01:06:00Z">
        <w:r w:rsidR="00A07208">
          <w:t>grey</w:t>
        </w:r>
      </w:ins>
      <w:ins w:id="2583" w:author="Michele Hart" w:date="2016-09-19T01:03:00Z">
        <w:r w:rsidR="00A07208">
          <w:t xml:space="preserve"> for design</w:t>
        </w:r>
      </w:ins>
    </w:p>
    <w:p w14:paraId="0154DBA8" w14:textId="44991FE1" w:rsidR="00605A81" w:rsidRDefault="00605A81">
      <w:pPr>
        <w:pStyle w:val="ListParagraph"/>
        <w:numPr>
          <w:ilvl w:val="0"/>
          <w:numId w:val="38"/>
        </w:numPr>
        <w:rPr>
          <w:ins w:id="2584" w:author="Michele Hart" w:date="2016-09-19T00:25:00Z"/>
        </w:rPr>
        <w:pPrChange w:id="2585" w:author="Michele Hart" w:date="2016-09-18T23:57:00Z">
          <w:pPr>
            <w:pStyle w:val="Heading1"/>
          </w:pPr>
        </w:pPrChange>
      </w:pPr>
      <w:ins w:id="2586" w:author="Michele Hart" w:date="2016-09-19T00:25:00Z">
        <w:r>
          <w:t>Top bar</w:t>
        </w:r>
      </w:ins>
      <w:ins w:id="2587" w:author="Michele Hart" w:date="2016-10-03T00:32:00Z">
        <w:r w:rsidR="001F7911">
          <w:t xml:space="preserve"> chart: </w:t>
        </w:r>
      </w:ins>
      <w:ins w:id="2588" w:author="Michele Hart" w:date="2016-09-19T00:34:00Z">
        <w:r w:rsidR="00921D9A">
          <w:t xml:space="preserve"> shortened</w:t>
        </w:r>
      </w:ins>
      <w:ins w:id="2589" w:author="Michele Hart" w:date="2016-10-03T00:32:00Z">
        <w:r w:rsidR="001F7911">
          <w:t xml:space="preserve"> the</w:t>
        </w:r>
      </w:ins>
      <w:ins w:id="2590" w:author="Michele Hart" w:date="2016-09-19T00:34:00Z">
        <w:r w:rsidR="00921D9A">
          <w:t xml:space="preserve"> title, removed data labels</w:t>
        </w:r>
      </w:ins>
      <w:ins w:id="2591" w:author="Michele Hart" w:date="2016-09-19T00:36:00Z">
        <w:r w:rsidR="00921D9A">
          <w:t xml:space="preserve">, </w:t>
        </w:r>
      </w:ins>
      <w:ins w:id="2592" w:author="Michele Hart" w:date="2016-10-03T00:32:00Z">
        <w:r w:rsidR="001F7911">
          <w:t xml:space="preserve">turned </w:t>
        </w:r>
        <w:r w:rsidR="001F7911" w:rsidRPr="001F7911">
          <w:rPr>
            <w:b/>
            <w:rPrChange w:id="2593" w:author="Michele Hart" w:date="2016-10-03T00:32:00Z">
              <w:rPr/>
            </w:rPrChange>
          </w:rPr>
          <w:t>L</w:t>
        </w:r>
      </w:ins>
      <w:ins w:id="2594" w:author="Michele Hart" w:date="2016-09-19T00:36:00Z">
        <w:r w:rsidR="00921D9A" w:rsidRPr="001F7911">
          <w:rPr>
            <w:b/>
            <w:rPrChange w:id="2595" w:author="Michele Hart" w:date="2016-10-03T00:32:00Z">
              <w:rPr/>
            </w:rPrChange>
          </w:rPr>
          <w:t>egend title</w:t>
        </w:r>
        <w:r w:rsidR="00921D9A">
          <w:t xml:space="preserve"> off</w:t>
        </w:r>
      </w:ins>
      <w:ins w:id="2596" w:author="Michele Hart" w:date="2016-09-19T00:46:00Z">
        <w:r w:rsidR="006758D9">
          <w:t xml:space="preserve">. Changed </w:t>
        </w:r>
      </w:ins>
      <w:ins w:id="2597" w:author="Michele Hart" w:date="2016-10-03T00:32:00Z">
        <w:r w:rsidR="001F7911">
          <w:t xml:space="preserve">word </w:t>
        </w:r>
      </w:ins>
      <w:ins w:id="2598" w:author="Michele Hart" w:date="2016-09-19T00:47:00Z">
        <w:r w:rsidR="006758D9">
          <w:t xml:space="preserve">order of title to match </w:t>
        </w:r>
      </w:ins>
      <w:ins w:id="2599" w:author="Michele Hart" w:date="2016-10-03T00:33:00Z">
        <w:r w:rsidR="001F7911">
          <w:t>the chart below.</w:t>
        </w:r>
      </w:ins>
    </w:p>
    <w:p w14:paraId="384A8987" w14:textId="2DFDA42C" w:rsidR="00605A81" w:rsidRPr="00E10163" w:rsidRDefault="00605A81">
      <w:pPr>
        <w:pStyle w:val="ListParagraph"/>
        <w:numPr>
          <w:ilvl w:val="0"/>
          <w:numId w:val="38"/>
        </w:numPr>
        <w:rPr>
          <w:ins w:id="2600" w:author="Michele Hart" w:date="2016-09-19T00:48:00Z"/>
          <w:highlight w:val="yellow"/>
          <w:rPrChange w:id="2601" w:author="Michele Hart" w:date="2016-10-03T01:09:00Z">
            <w:rPr>
              <w:ins w:id="2602" w:author="Michele Hart" w:date="2016-09-19T00:48:00Z"/>
            </w:rPr>
          </w:rPrChange>
        </w:rPr>
        <w:pPrChange w:id="2603" w:author="Michele Hart" w:date="2016-09-18T23:57:00Z">
          <w:pPr>
            <w:pStyle w:val="Heading1"/>
          </w:pPr>
        </w:pPrChange>
      </w:pPr>
      <w:ins w:id="2604" w:author="Michele Hart" w:date="2016-09-19T00:25:00Z">
        <w:r>
          <w:t xml:space="preserve">Bottom bar </w:t>
        </w:r>
      </w:ins>
      <w:ins w:id="2605" w:author="Michele Hart" w:date="2016-10-03T00:33:00Z">
        <w:r w:rsidR="003505C9">
          <w:t xml:space="preserve">chart: </w:t>
        </w:r>
      </w:ins>
      <w:ins w:id="2606" w:author="Michele Hart" w:date="2016-09-19T00:25:00Z">
        <w:r>
          <w:t>sorted by year ascending to match chart above. Changed colors to match class.</w:t>
        </w:r>
      </w:ins>
      <w:ins w:id="2607" w:author="Michele Hart" w:date="2016-09-19T00:26:00Z">
        <w:r w:rsidR="00364100">
          <w:t xml:space="preserve"> Changed title</w:t>
        </w:r>
      </w:ins>
      <w:ins w:id="2608" w:author="Michele Hart" w:date="2016-09-19T00:30:00Z">
        <w:r w:rsidR="00364100">
          <w:t>. Turne</w:t>
        </w:r>
        <w:r w:rsidR="00E10163">
          <w:t xml:space="preserve">d off </w:t>
        </w:r>
      </w:ins>
      <w:ins w:id="2609" w:author="Michele Hart" w:date="2016-10-03T01:09:00Z">
        <w:r w:rsidR="00E10163">
          <w:t>l</w:t>
        </w:r>
      </w:ins>
      <w:ins w:id="2610" w:author="Michele Hart" w:date="2016-09-19T00:30:00Z">
        <w:r w:rsidR="00364100">
          <w:t>egend for more space for data.</w:t>
        </w:r>
      </w:ins>
      <w:ins w:id="2611" w:author="Michele Hart" w:date="2016-09-19T00:33:00Z">
        <w:r w:rsidR="00921D9A">
          <w:t xml:space="preserve"> </w:t>
        </w:r>
      </w:ins>
      <w:ins w:id="2612" w:author="Michele Hart" w:date="2016-10-01T12:10:00Z">
        <w:r w:rsidR="005A7C33" w:rsidRPr="00E10163">
          <w:rPr>
            <w:highlight w:val="yellow"/>
            <w:rPrChange w:id="2613" w:author="Michele Hart" w:date="2016-10-03T01:09:00Z">
              <w:rPr/>
            </w:rPrChange>
          </w:rPr>
          <w:t>Tried</w:t>
        </w:r>
      </w:ins>
      <w:ins w:id="2614" w:author="Michele Hart" w:date="2016-09-19T00:33:00Z">
        <w:r w:rsidR="00921D9A" w:rsidRPr="00E10163">
          <w:rPr>
            <w:highlight w:val="yellow"/>
            <w:rPrChange w:id="2615" w:author="Michele Hart" w:date="2016-10-03T01:09:00Z">
              <w:rPr/>
            </w:rPrChange>
          </w:rPr>
          <w:t xml:space="preserve"> to turn on data labels and didn’t work. Added count of athletes to Tooltips, didn</w:t>
        </w:r>
      </w:ins>
      <w:ins w:id="2616" w:author="Michele Hart" w:date="2016-09-19T00:34:00Z">
        <w:r w:rsidR="00921D9A" w:rsidRPr="00E10163">
          <w:rPr>
            <w:highlight w:val="yellow"/>
            <w:rPrChange w:id="2617" w:author="Michele Hart" w:date="2016-10-03T01:09:00Z">
              <w:rPr/>
            </w:rPrChange>
          </w:rPr>
          <w:t xml:space="preserve">’t do </w:t>
        </w:r>
        <w:commentRangeStart w:id="2618"/>
        <w:r w:rsidR="00921D9A" w:rsidRPr="00E10163">
          <w:rPr>
            <w:highlight w:val="yellow"/>
            <w:rPrChange w:id="2619" w:author="Michele Hart" w:date="2016-10-03T01:09:00Z">
              <w:rPr/>
            </w:rPrChange>
          </w:rPr>
          <w:t>anything</w:t>
        </w:r>
      </w:ins>
      <w:commentRangeEnd w:id="2618"/>
      <w:r w:rsidR="00436400" w:rsidRPr="00E10163">
        <w:rPr>
          <w:rStyle w:val="CommentReference"/>
          <w:highlight w:val="yellow"/>
          <w:rPrChange w:id="2620" w:author="Michele Hart" w:date="2016-10-03T01:09:00Z">
            <w:rPr>
              <w:rStyle w:val="CommentReference"/>
            </w:rPr>
          </w:rPrChange>
        </w:rPr>
        <w:commentReference w:id="2618"/>
      </w:r>
      <w:ins w:id="2621" w:author="Michele Hart" w:date="2016-09-19T00:34:00Z">
        <w:r w:rsidR="00921D9A" w:rsidRPr="00E10163">
          <w:rPr>
            <w:highlight w:val="yellow"/>
            <w:rPrChange w:id="2622" w:author="Michele Hart" w:date="2016-10-03T01:09:00Z">
              <w:rPr/>
            </w:rPrChange>
          </w:rPr>
          <w:t>.</w:t>
        </w:r>
      </w:ins>
    </w:p>
    <w:p w14:paraId="419FE4AE" w14:textId="210208C8" w:rsidR="006758D9" w:rsidRPr="00E10163" w:rsidRDefault="006758D9">
      <w:pPr>
        <w:pStyle w:val="ListParagraph"/>
        <w:numPr>
          <w:ilvl w:val="0"/>
          <w:numId w:val="38"/>
        </w:numPr>
        <w:rPr>
          <w:ins w:id="2623" w:author="Michele Hart" w:date="2016-09-19T01:00:00Z"/>
          <w:highlight w:val="yellow"/>
          <w:rPrChange w:id="2624" w:author="Michele Hart" w:date="2016-10-03T01:09:00Z">
            <w:rPr>
              <w:ins w:id="2625" w:author="Michele Hart" w:date="2016-09-19T01:00:00Z"/>
            </w:rPr>
          </w:rPrChange>
        </w:rPr>
        <w:pPrChange w:id="2626" w:author="Michele Hart" w:date="2016-09-18T23:57:00Z">
          <w:pPr>
            <w:pStyle w:val="Heading1"/>
          </w:pPr>
        </w:pPrChange>
      </w:pPr>
      <w:ins w:id="2627" w:author="Michele Hart" w:date="2016-09-19T00:48:00Z">
        <w:r w:rsidRPr="00E10163">
          <w:rPr>
            <w:highlight w:val="yellow"/>
            <w:rPrChange w:id="2628" w:author="Michele Hart" w:date="2016-10-03T01:09:00Z">
              <w:rPr/>
            </w:rPrChange>
          </w:rPr>
          <w:t>Interactions: todo</w:t>
        </w:r>
      </w:ins>
      <w:ins w:id="2629" w:author="Michele Hart" w:date="2016-09-19T00:52:00Z">
        <w:r w:rsidR="004A4E36" w:rsidRPr="00E10163">
          <w:rPr>
            <w:highlight w:val="yellow"/>
            <w:rPrChange w:id="2630" w:author="Michele Hart" w:date="2016-10-03T01:09:00Z">
              <w:rPr/>
            </w:rPrChange>
          </w:rPr>
          <w:t xml:space="preserve"> Summer Games: filters have no effect.</w:t>
        </w:r>
      </w:ins>
      <w:ins w:id="2631" w:author="Michele Hart" w:date="2016-09-19T00:54:00Z">
        <w:r w:rsidR="004C136F" w:rsidRPr="00E10163">
          <w:rPr>
            <w:highlight w:val="yellow"/>
            <w:rPrChange w:id="2632" w:author="Michele Hart" w:date="2016-10-03T01:09:00Z">
              <w:rPr/>
            </w:rPrChange>
          </w:rPr>
          <w:t xml:space="preserve"> Medal class do nothing to top column chart.</w:t>
        </w:r>
      </w:ins>
      <w:ins w:id="2633" w:author="Michele Hart" w:date="2016-09-19T00:57:00Z">
        <w:r w:rsidR="004C136F" w:rsidRPr="00E10163">
          <w:rPr>
            <w:highlight w:val="yellow"/>
            <w:rPrChange w:id="2634" w:author="Michele Hart" w:date="2016-10-03T01:09:00Z">
              <w:rPr/>
            </w:rPrChange>
          </w:rPr>
          <w:t xml:space="preserve"> Why doesn’t </w:t>
        </w:r>
      </w:ins>
      <w:ins w:id="2635" w:author="Michele Hart" w:date="2016-09-19T01:00:00Z">
        <w:r w:rsidR="004C136F" w:rsidRPr="00E10163">
          <w:rPr>
            <w:highlight w:val="yellow"/>
            <w:rPrChange w:id="2636" w:author="Michele Hart" w:date="2016-10-03T01:09:00Z">
              <w:rPr/>
            </w:rPrChange>
          </w:rPr>
          <w:t>medal</w:t>
        </w:r>
      </w:ins>
      <w:ins w:id="2637" w:author="Michele Hart" w:date="2016-09-19T00:57:00Z">
        <w:r w:rsidR="004C136F" w:rsidRPr="00E10163">
          <w:rPr>
            <w:highlight w:val="yellow"/>
            <w:rPrChange w:id="2638" w:author="Michele Hart" w:date="2016-10-03T01:09:00Z">
              <w:rPr/>
            </w:rPrChange>
          </w:rPr>
          <w:t xml:space="preserve"> class slicer impact area </w:t>
        </w:r>
        <w:commentRangeStart w:id="2639"/>
        <w:r w:rsidR="004C136F" w:rsidRPr="00E10163">
          <w:rPr>
            <w:highlight w:val="yellow"/>
            <w:rPrChange w:id="2640" w:author="Michele Hart" w:date="2016-10-03T01:09:00Z">
              <w:rPr/>
            </w:rPrChange>
          </w:rPr>
          <w:t>chart</w:t>
        </w:r>
      </w:ins>
      <w:commentRangeEnd w:id="2639"/>
      <w:r w:rsidR="00436400" w:rsidRPr="00E10163">
        <w:rPr>
          <w:rStyle w:val="CommentReference"/>
          <w:highlight w:val="yellow"/>
          <w:rPrChange w:id="2641" w:author="Michele Hart" w:date="2016-10-03T01:09:00Z">
            <w:rPr>
              <w:rStyle w:val="CommentReference"/>
            </w:rPr>
          </w:rPrChange>
        </w:rPr>
        <w:commentReference w:id="2639"/>
      </w:r>
      <w:ins w:id="2642" w:author="Michele Hart" w:date="2016-09-19T00:57:00Z">
        <w:r w:rsidR="004C136F" w:rsidRPr="00E10163">
          <w:rPr>
            <w:highlight w:val="yellow"/>
            <w:rPrChange w:id="2643" w:author="Michele Hart" w:date="2016-10-03T01:09:00Z">
              <w:rPr/>
            </w:rPrChange>
          </w:rPr>
          <w:t>?</w:t>
        </w:r>
      </w:ins>
    </w:p>
    <w:p w14:paraId="67CD470E" w14:textId="19025B63" w:rsidR="00061988" w:rsidRPr="005A7C33" w:rsidDel="005A7C33" w:rsidRDefault="004C136F">
      <w:pPr>
        <w:pStyle w:val="ListParagraph"/>
        <w:numPr>
          <w:ilvl w:val="0"/>
          <w:numId w:val="38"/>
        </w:numPr>
        <w:rPr>
          <w:del w:id="2644" w:author="Michele Hart" w:date="2016-10-01T12:12:00Z"/>
          <w:moveTo w:id="2645" w:author="Michele Hart" w:date="2016-09-03T14:45:00Z"/>
        </w:rPr>
        <w:pPrChange w:id="2646" w:author="Michele Hart" w:date="2016-10-01T12:12:00Z">
          <w:pPr/>
        </w:pPrChange>
      </w:pPr>
      <w:ins w:id="2647" w:author="Michele Hart" w:date="2016-09-19T01:00:00Z">
        <w:r w:rsidRPr="00E10163">
          <w:rPr>
            <w:highlight w:val="yellow"/>
            <w:rPrChange w:id="2648" w:author="Michele Hart" w:date="2016-10-03T01:09:00Z">
              <w:rPr/>
            </w:rPrChange>
          </w:rPr>
          <w:t>How do I move shape to back</w:t>
        </w:r>
      </w:ins>
      <w:ins w:id="2649" w:author="Michele Hart" w:date="2016-09-19T01:20:00Z">
        <w:r w:rsidR="00D653E8" w:rsidRPr="00E10163">
          <w:rPr>
            <w:highlight w:val="yellow"/>
            <w:rPrChange w:id="2650" w:author="Michele Hart" w:date="2016-10-03T01:09:00Z">
              <w:rPr/>
            </w:rPrChange>
          </w:rPr>
          <w:t>. How does tooltips work?</w:t>
        </w:r>
      </w:ins>
    </w:p>
    <w:p w14:paraId="6E346D5B" w14:textId="6DC0A210" w:rsidR="00112BFE" w:rsidRPr="00C01822" w:rsidDel="005A7C33" w:rsidRDefault="00112BFE">
      <w:pPr>
        <w:pStyle w:val="ListParagraph"/>
        <w:rPr>
          <w:del w:id="2651" w:author="Michele Hart" w:date="2016-10-01T12:12:00Z"/>
          <w:moveTo w:id="2652" w:author="Michele Hart" w:date="2016-09-03T14:45:00Z"/>
        </w:rPr>
        <w:pPrChange w:id="2653" w:author="Michele Hart" w:date="2016-10-01T12:12:00Z">
          <w:pPr/>
        </w:pPrChange>
      </w:pPr>
    </w:p>
    <w:moveToRangeEnd w:id="2208"/>
    <w:p w14:paraId="5F3B3413" w14:textId="2719C3D2" w:rsidR="002D359F" w:rsidRDefault="002D359F">
      <w:pPr>
        <w:pStyle w:val="ListParagraph"/>
        <w:rPr>
          <w:ins w:id="2654" w:author="Michele Hart" w:date="2016-09-18T23:54:00Z"/>
          <w:highlight w:val="darkYellow"/>
        </w:rPr>
        <w:pPrChange w:id="2655" w:author="Michele Hart" w:date="2016-10-01T12:12:00Z">
          <w:pPr/>
        </w:pPrChange>
      </w:pPr>
    </w:p>
    <w:p w14:paraId="49D75870" w14:textId="5015D0AE" w:rsidR="00061988" w:rsidRDefault="00061988">
      <w:pPr>
        <w:rPr>
          <w:ins w:id="2656" w:author="Michele Hart" w:date="2016-09-18T23:54:00Z"/>
          <w:rFonts w:asciiTheme="majorHAnsi" w:eastAsiaTheme="majorEastAsia" w:hAnsiTheme="majorHAnsi" w:cstheme="majorBidi"/>
          <w:color w:val="2E74B5" w:themeColor="accent1" w:themeShade="BF"/>
          <w:sz w:val="32"/>
          <w:szCs w:val="32"/>
          <w:highlight w:val="darkYellow"/>
        </w:rPr>
      </w:pPr>
    </w:p>
    <w:p w14:paraId="4A888D11" w14:textId="44FF541D" w:rsidR="00BA1455" w:rsidRDefault="00BA1455">
      <w:pPr>
        <w:pStyle w:val="Heading1"/>
        <w:rPr>
          <w:ins w:id="2657" w:author="Marc Reguera" w:date="2016-02-10T08:34:00Z"/>
        </w:rPr>
        <w:pPrChange w:id="2658" w:author="Will Thompson" w:date="2016-02-12T10:40:00Z">
          <w:pPr>
            <w:pStyle w:val="Heading1"/>
            <w:numPr>
              <w:numId w:val="8"/>
            </w:numPr>
            <w:ind w:left="720" w:hanging="360"/>
          </w:pPr>
        </w:pPrChange>
      </w:pPr>
      <w:ins w:id="2659" w:author="Marc Reguera" w:date="2016-02-10T08:34:00Z">
        <w:del w:id="2660" w:author="Michele Hart" w:date="2016-03-02T15:56:00Z">
          <w:r w:rsidRPr="00537961" w:rsidDel="00E13991">
            <w:delText>Chart Overview</w:delText>
          </w:r>
        </w:del>
      </w:ins>
      <w:bookmarkStart w:id="2661" w:name="_Toc463088185"/>
      <w:ins w:id="2662" w:author="Michele Hart" w:date="2016-03-02T15:59:00Z">
        <w:r w:rsidR="002526D8" w:rsidRPr="00537961">
          <w:t>Visual</w:t>
        </w:r>
      </w:ins>
      <w:ins w:id="2663" w:author="Michele Hart" w:date="2016-03-02T15:56:00Z">
        <w:r w:rsidR="00E13991" w:rsidRPr="00537961">
          <w:t xml:space="preserve"> types </w:t>
        </w:r>
      </w:ins>
      <w:ins w:id="2664" w:author="Michele Hart" w:date="2016-03-02T16:01:00Z">
        <w:r w:rsidR="00D87AF2" w:rsidRPr="00537961">
          <w:t>and best practices</w:t>
        </w:r>
      </w:ins>
      <w:bookmarkEnd w:id="2661"/>
    </w:p>
    <w:p w14:paraId="0954484B" w14:textId="0E6433A1" w:rsidR="005543E6" w:rsidRPr="007A45FA" w:rsidRDefault="00E13991" w:rsidP="00BA1455">
      <w:pPr>
        <w:rPr>
          <w:ins w:id="2665" w:author="Marc Reguera" w:date="2016-02-10T08:34:00Z"/>
        </w:rPr>
      </w:pPr>
      <w:ins w:id="2666" w:author="Michele Hart" w:date="2016-03-02T15:57:00Z">
        <w:r>
          <w:t xml:space="preserve">Power BI provides many </w:t>
        </w:r>
      </w:ins>
      <w:ins w:id="2667" w:author="Michele Hart" w:date="2016-03-02T15:59:00Z">
        <w:r w:rsidR="002526D8">
          <w:t>visual types</w:t>
        </w:r>
      </w:ins>
      <w:ins w:id="2668" w:author="Michele Hart" w:date="2016-03-02T15:57:00Z">
        <w:r>
          <w:t xml:space="preserve"> natively.  </w:t>
        </w:r>
      </w:ins>
      <w:ins w:id="2669" w:author="Michele Hart" w:date="2016-03-02T16:46:00Z">
        <w:r w:rsidR="00170604">
          <w:t>To these, add the</w:t>
        </w:r>
      </w:ins>
      <w:ins w:id="2670" w:author="Michele Hart" w:date="2016-03-02T16:45:00Z">
        <w:r w:rsidR="00170604">
          <w:t xml:space="preserve"> </w:t>
        </w:r>
      </w:ins>
      <w:ins w:id="2671" w:author="Marc Reguera" w:date="2016-02-10T08:34:00Z">
        <w:del w:id="2672" w:author="Michele Hart" w:date="2016-03-02T15:57:00Z">
          <w:r w:rsidR="00BA1455" w:rsidDel="00E13991">
            <w:delText>The wealth of charts available can be overwhelming</w:delText>
          </w:r>
        </w:del>
      </w:ins>
      <w:ins w:id="2673" w:author="Michele Hart" w:date="2016-03-02T15:56:00Z">
        <w:r>
          <w:t>custom visuals</w:t>
        </w:r>
      </w:ins>
      <w:ins w:id="2674" w:author="Michele Hart" w:date="2016-03-02T16:46:00Z">
        <w:r w:rsidR="00170604">
          <w:t xml:space="preserve"> available</w:t>
        </w:r>
      </w:ins>
      <w:ins w:id="2675" w:author="Michele Hart" w:date="2016-03-02T15:56:00Z">
        <w:r>
          <w:t xml:space="preserve"> from Microsoft and from the Power BI community</w:t>
        </w:r>
      </w:ins>
      <w:ins w:id="2676" w:author="Michele Hart" w:date="2016-03-02T15:57:00Z">
        <w:r>
          <w:t xml:space="preserve"> and </w:t>
        </w:r>
      </w:ins>
      <w:ins w:id="2677" w:author="Michele Hart" w:date="2016-03-02T15:59:00Z">
        <w:r w:rsidR="002526D8">
          <w:t>total visual</w:t>
        </w:r>
      </w:ins>
      <w:ins w:id="2678" w:author="Michele Hart" w:date="2016-03-02T15:57:00Z">
        <w:r>
          <w:t xml:space="preserve"> </w:t>
        </w:r>
      </w:ins>
      <w:ins w:id="2679" w:author="Michele Hart" w:date="2016-03-02T15:58:00Z">
        <w:r>
          <w:t>options become too numerous to document here.</w:t>
        </w:r>
      </w:ins>
      <w:ins w:id="2680" w:author="Marc Reguera" w:date="2016-02-10T08:34:00Z">
        <w:r w:rsidR="00BA1455">
          <w:t xml:space="preserve"> </w:t>
        </w:r>
      </w:ins>
      <w:ins w:id="2681" w:author="Michele Hart" w:date="2016-03-02T15:58:00Z">
        <w:r>
          <w:t xml:space="preserve">But let’s look at </w:t>
        </w:r>
      </w:ins>
      <w:ins w:id="2682" w:author="Michele Hart" w:date="2016-03-02T16:00:00Z">
        <w:r w:rsidR="002526D8">
          <w:t xml:space="preserve">some of </w:t>
        </w:r>
      </w:ins>
      <w:ins w:id="2683" w:author="Michele Hart" w:date="2016-03-02T15:58:00Z">
        <w:r>
          <w:t xml:space="preserve">the most-used </w:t>
        </w:r>
      </w:ins>
      <w:ins w:id="2684" w:author="Michele Hart" w:date="2016-03-02T17:01:00Z">
        <w:r w:rsidR="005E6976">
          <w:t xml:space="preserve">native </w:t>
        </w:r>
      </w:ins>
      <w:ins w:id="2685" w:author="Michele Hart" w:date="2016-03-02T15:58:00Z">
        <w:r>
          <w:t xml:space="preserve">visual types. </w:t>
        </w:r>
      </w:ins>
      <w:ins w:id="2686" w:author="Marc Reguera" w:date="2016-02-10T08:34:00Z">
        <w:del w:id="2687" w:author="Michele Hart" w:date="2016-03-02T15:59:00Z">
          <w:r w:rsidR="00BA1455" w:rsidDel="00E13991">
            <w:delText>but there are</w:delText>
          </w:r>
        </w:del>
      </w:ins>
      <w:ins w:id="2688" w:author="Will Thompson" w:date="2016-02-11T10:46:00Z">
        <w:del w:id="2689" w:author="Michele Hart" w:date="2016-03-02T15:59:00Z">
          <w:r w:rsidR="00C056C1" w:rsidDel="00E13991">
            <w:delText>is</w:delText>
          </w:r>
        </w:del>
      </w:ins>
      <w:ins w:id="2690" w:author="Marc Reguera" w:date="2016-02-10T08:34:00Z">
        <w:del w:id="2691" w:author="Michele Hart" w:date="2016-03-02T15:59:00Z">
          <w:r w:rsidR="00BA1455" w:rsidDel="00E13991">
            <w:delText xml:space="preserve"> really a dozen that are truly needed &amp; probably 2/3 of the charts you will use will be Line/Bar/Columns.</w:delText>
          </w:r>
        </w:del>
      </w:ins>
      <w:ins w:id="2692" w:author="Michele Hart" w:date="2016-03-02T15:59:00Z">
        <w:r>
          <w:t xml:space="preserve"> </w:t>
        </w:r>
      </w:ins>
    </w:p>
    <w:p w14:paraId="5D6AB5AB" w14:textId="1EFBD14E" w:rsidR="00131D5B" w:rsidRDefault="00BA1455">
      <w:pPr>
        <w:pStyle w:val="Heading2"/>
        <w:rPr>
          <w:ins w:id="2693" w:author="Will Thompson" w:date="2016-02-12T10:40:00Z"/>
        </w:rPr>
        <w:pPrChange w:id="2694" w:author="Will Thompson" w:date="2016-02-12T10:40:00Z">
          <w:pPr>
            <w:pStyle w:val="Heading2Numbered"/>
          </w:pPr>
        </w:pPrChange>
      </w:pPr>
      <w:bookmarkStart w:id="2695" w:name="_Toc463088186"/>
      <w:commentRangeStart w:id="2696"/>
      <w:ins w:id="2697" w:author="Marc Reguera" w:date="2016-02-10T08:34:00Z">
        <w:r>
          <w:t xml:space="preserve">Line </w:t>
        </w:r>
      </w:ins>
      <w:ins w:id="2698" w:author="Michele Hart" w:date="2016-03-02T16:59:00Z">
        <w:r w:rsidR="005E6976">
          <w:t>c</w:t>
        </w:r>
      </w:ins>
      <w:ins w:id="2699" w:author="Marc Reguera" w:date="2016-02-10T08:34:00Z">
        <w:del w:id="2700" w:author="Michele Hart" w:date="2016-03-02T16:59:00Z">
          <w:r w:rsidDel="005E6976">
            <w:delText>C</w:delText>
          </w:r>
        </w:del>
        <w:r>
          <w:t>harts</w:t>
        </w:r>
        <w:r>
          <w:tab/>
        </w:r>
      </w:ins>
      <w:commentRangeEnd w:id="2696"/>
      <w:r w:rsidR="005E6976">
        <w:rPr>
          <w:rStyle w:val="CommentReference"/>
          <w:rFonts w:asciiTheme="minorHAnsi" w:eastAsiaTheme="minorHAnsi" w:hAnsiTheme="minorHAnsi" w:cstheme="minorBidi"/>
          <w:color w:val="auto"/>
        </w:rPr>
        <w:commentReference w:id="2696"/>
      </w:r>
      <w:bookmarkEnd w:id="2695"/>
    </w:p>
    <w:p w14:paraId="41BD06C1" w14:textId="639B71D4" w:rsidR="00BA1455" w:rsidRDefault="00BA1455">
      <w:pPr>
        <w:rPr>
          <w:ins w:id="2701" w:author="Marc Reguera" w:date="2016-02-10T08:34:00Z"/>
        </w:rPr>
        <w:pPrChange w:id="2702" w:author="Will Thompson" w:date="2016-02-12T10:41:00Z">
          <w:pPr>
            <w:pStyle w:val="Heading2Numbered"/>
          </w:pPr>
        </w:pPrChange>
      </w:pPr>
      <w:ins w:id="2703" w:author="Marc Reguera" w:date="2016-02-10T08:34:00Z">
        <w:r>
          <w:rPr>
            <w:noProof/>
          </w:rPr>
          <w:drawing>
            <wp:inline distT="0" distB="0" distL="0" distR="0" wp14:anchorId="0778762D" wp14:editId="739DF5C5">
              <wp:extent cx="390699" cy="36576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699" cy="365760"/>
                      </a:xfrm>
                      <a:prstGeom prst="rect">
                        <a:avLst/>
                      </a:prstGeom>
                    </pic:spPr>
                  </pic:pic>
                </a:graphicData>
              </a:graphic>
            </wp:inline>
          </w:drawing>
        </w:r>
      </w:ins>
    </w:p>
    <w:p w14:paraId="23C28FAD" w14:textId="14AFE1C0" w:rsidR="00170604" w:rsidRDefault="00BA1455" w:rsidP="00BA1455">
      <w:pPr>
        <w:rPr>
          <w:ins w:id="2704" w:author="Michele Hart" w:date="2016-03-02T16:52:00Z"/>
        </w:rPr>
      </w:pPr>
      <w:ins w:id="2705" w:author="Marc Reguera" w:date="2016-02-10T08:34:00Z">
        <w:r>
          <w:t>Line charts are</w:t>
        </w:r>
      </w:ins>
      <w:ins w:id="2706" w:author="Michele Hart" w:date="2016-03-02T16:47:00Z">
        <w:r w:rsidR="00170604">
          <w:t xml:space="preserve"> </w:t>
        </w:r>
      </w:ins>
      <w:ins w:id="2707" w:author="Michele Hart" w:date="2016-03-02T16:01:00Z">
        <w:r w:rsidR="00D87AF2">
          <w:t xml:space="preserve">a </w:t>
        </w:r>
      </w:ins>
      <w:ins w:id="2708" w:author="Marc Reguera" w:date="2016-02-10T08:34:00Z">
        <w:del w:id="2709" w:author="Michele Hart" w:date="2016-03-02T16:47:00Z">
          <w:r w:rsidDel="00170604">
            <w:delText xml:space="preserve"> very </w:delText>
          </w:r>
        </w:del>
        <w:r>
          <w:t>powerful way</w:t>
        </w:r>
        <w:del w:id="2710" w:author="Michele Hart" w:date="2016-03-02T16:01:00Z">
          <w:r w:rsidDel="00D87AF2">
            <w:delText>s</w:delText>
          </w:r>
        </w:del>
        <w:r>
          <w:t xml:space="preserve"> to look at data over time.  Looking at data in tables doesn’t really take advantage of the </w:t>
        </w:r>
        <w:del w:id="2711" w:author="Michele Hart" w:date="2016-03-02T16:48:00Z">
          <w:r w:rsidDel="00170604">
            <w:delText>power of the eye</w:delText>
          </w:r>
        </w:del>
      </w:ins>
      <w:ins w:id="2712" w:author="Michele Hart" w:date="2016-03-02T16:49:00Z">
        <w:r w:rsidR="00170604">
          <w:t>speed</w:t>
        </w:r>
      </w:ins>
      <w:ins w:id="2713" w:author="Michele Hart" w:date="2016-03-02T16:48:00Z">
        <w:r w:rsidR="00170604">
          <w:t xml:space="preserve"> in which our eyes</w:t>
        </w:r>
      </w:ins>
      <w:ins w:id="2714" w:author="Marc Reguera" w:date="2016-02-10T08:34:00Z">
        <w:del w:id="2715" w:author="Michele Hart" w:date="2016-03-02T16:48:00Z">
          <w:r w:rsidDel="00170604">
            <w:delText xml:space="preserve"> whic</w:delText>
          </w:r>
        </w:del>
        <w:del w:id="2716" w:author="Michele Hart" w:date="2016-03-02T16:49:00Z">
          <w:r w:rsidDel="00170604">
            <w:delText xml:space="preserve">h </w:delText>
          </w:r>
        </w:del>
        <w:del w:id="2717" w:author="Michele Hart" w:date="2016-03-02T16:01:00Z">
          <w:r w:rsidDel="00D87AF2">
            <w:delText xml:space="preserve">catches </w:delText>
          </w:r>
        </w:del>
        <w:del w:id="2718" w:author="Michele Hart" w:date="2016-03-02T16:49:00Z">
          <w:r w:rsidDel="00170604">
            <w:delText>instantly</w:delText>
          </w:r>
        </w:del>
        <w:r>
          <w:t xml:space="preserve"> </w:t>
        </w:r>
      </w:ins>
      <w:ins w:id="2719" w:author="Michele Hart" w:date="2016-03-02T16:01:00Z">
        <w:r w:rsidR="00170604">
          <w:t>spot</w:t>
        </w:r>
        <w:r w:rsidR="00D87AF2">
          <w:t xml:space="preserve"> </w:t>
        </w:r>
      </w:ins>
      <w:ins w:id="2720" w:author="Marc Reguera" w:date="2016-02-10T08:34:00Z">
        <w:r>
          <w:t>peak</w:t>
        </w:r>
      </w:ins>
      <w:ins w:id="2721" w:author="Michele Hart" w:date="2016-03-02T16:01:00Z">
        <w:r w:rsidR="00D87AF2">
          <w:t xml:space="preserve">s, </w:t>
        </w:r>
      </w:ins>
      <w:ins w:id="2722" w:author="Marc Reguera" w:date="2016-02-10T08:34:00Z">
        <w:del w:id="2723" w:author="Michele Hart" w:date="2016-03-02T16:01:00Z">
          <w:r w:rsidDel="00D87AF2">
            <w:delText>/</w:delText>
          </w:r>
        </w:del>
        <w:r>
          <w:t>valleys</w:t>
        </w:r>
      </w:ins>
      <w:ins w:id="2724" w:author="Michele Hart" w:date="2016-03-02T16:01:00Z">
        <w:r w:rsidR="00D87AF2">
          <w:t>, cycles, and patterns</w:t>
        </w:r>
      </w:ins>
      <w:ins w:id="2725" w:author="Marc Reguera" w:date="2016-02-10T08:34:00Z">
        <w:del w:id="2726" w:author="Michele Hart" w:date="2016-03-02T16:01:00Z">
          <w:r w:rsidDel="00D87AF2">
            <w:delText xml:space="preserve"> &amp; cycles.</w:delText>
          </w:r>
        </w:del>
        <w:del w:id="2727" w:author="Michele Hart" w:date="2016-10-01T12:14:00Z">
          <w:r w:rsidDel="001814D1">
            <w:delText xml:space="preserve">  </w:delText>
          </w:r>
        </w:del>
        <w:del w:id="2728" w:author="Michele Hart" w:date="2016-03-02T16:50:00Z">
          <w:r w:rsidDel="00170604">
            <w:delText>This technique is especially powerful when use with Small Multiples which enables</w:delText>
          </w:r>
        </w:del>
        <w:del w:id="2729" w:author="Michele Hart" w:date="2016-10-01T12:14:00Z">
          <w:r w:rsidDel="001814D1">
            <w:delText xml:space="preserve"> us to </w:delText>
          </w:r>
        </w:del>
        <w:del w:id="2730" w:author="Michele Hart" w:date="2016-03-02T16:50:00Z">
          <w:r w:rsidDel="00170604">
            <w:delText>see in seconds</w:delText>
          </w:r>
        </w:del>
        <w:del w:id="2731" w:author="Michele Hart" w:date="2016-10-01T12:14:00Z">
          <w:r w:rsidDel="001814D1">
            <w:delText xml:space="preserve"> </w:delText>
          </w:r>
        </w:del>
        <w:del w:id="2732" w:author="Michele Hart" w:date="2016-03-02T16:50:00Z">
          <w:r w:rsidDel="00170604">
            <w:delText>the trend/patterns fo</w:delText>
          </w:r>
        </w:del>
        <w:del w:id="2733" w:author="Michele Hart" w:date="2016-03-02T16:51:00Z">
          <w:r w:rsidDel="00170604">
            <w:delText>r</w:delText>
          </w:r>
        </w:del>
        <w:del w:id="2734" w:author="Michele Hart" w:date="2016-10-01T12:14:00Z">
          <w:r w:rsidDel="001814D1">
            <w:delText xml:space="preserve"> many categories</w:delText>
          </w:r>
        </w:del>
        <w:r>
          <w:t xml:space="preserve">.  </w:t>
        </w:r>
      </w:ins>
    </w:p>
    <w:p w14:paraId="0BB8EEDC" w14:textId="60D7A616" w:rsidR="00BA1455" w:rsidDel="004A711C" w:rsidRDefault="00BA1455" w:rsidP="00BA1455">
      <w:pPr>
        <w:rPr>
          <w:ins w:id="2735" w:author="Marc Reguera" w:date="2016-02-10T08:34:00Z"/>
          <w:del w:id="2736" w:author="Michele Hart" w:date="2016-09-14T00:25:00Z"/>
        </w:rPr>
      </w:pPr>
      <w:commentRangeStart w:id="2737"/>
      <w:ins w:id="2738" w:author="Marc Reguera" w:date="2016-02-10T08:34:00Z">
        <w:r>
          <w:t xml:space="preserve">The example below shows the trends in </w:t>
        </w:r>
      </w:ins>
      <w:ins w:id="2739" w:author="Michele Hart" w:date="2016-10-03T01:21:00Z">
        <w:r w:rsidR="00B00D60">
          <w:t xml:space="preserve">the number of medals awarded and the number of athletes winning those medals. </w:t>
        </w:r>
      </w:ins>
      <w:ins w:id="2740" w:author="Marc Reguera" w:date="2016-02-10T08:34:00Z">
        <w:del w:id="2741" w:author="Michele Hart" w:date="2016-10-03T01:21:00Z">
          <w:r w:rsidDel="00B00D60">
            <w:delText>Spain for Overall Unemployment (top chart) &amp; Youth Unemployment (bottom chart).</w:delText>
          </w:r>
        </w:del>
      </w:ins>
      <w:commentRangeEnd w:id="2737"/>
      <w:del w:id="2742" w:author="Michele Hart" w:date="2016-10-03T01:21:00Z">
        <w:r w:rsidR="00F9176E" w:rsidDel="00B00D60">
          <w:rPr>
            <w:rStyle w:val="CommentReference"/>
          </w:rPr>
          <w:commentReference w:id="2737"/>
        </w:r>
      </w:del>
    </w:p>
    <w:p w14:paraId="50B0321B" w14:textId="0CBAD139" w:rsidR="00BA1455" w:rsidDel="00170604" w:rsidRDefault="00BA1455">
      <w:pPr>
        <w:pStyle w:val="ListParagraph"/>
        <w:numPr>
          <w:ilvl w:val="0"/>
          <w:numId w:val="21"/>
        </w:numPr>
        <w:rPr>
          <w:ins w:id="2743" w:author="Marc Reguera" w:date="2016-02-10T08:34:00Z"/>
          <w:del w:id="2744" w:author="Michele Hart" w:date="2016-03-02T16:52:00Z"/>
        </w:rPr>
        <w:pPrChange w:id="2745" w:author="Michele Hart" w:date="2016-03-02T17:11:00Z">
          <w:pPr/>
        </w:pPrChange>
      </w:pPr>
      <w:ins w:id="2746" w:author="Marc Reguera" w:date="2016-02-10T08:34:00Z">
        <w:del w:id="2747" w:author="Michele Hart" w:date="2016-03-02T16:52:00Z">
          <w:r w:rsidDel="00170604">
            <w:delText>The examples below shows how we can identify individual metrics with Power BI Q&amp;A and pin these charts to the Power BI dashboard to see them as small multiples</w:delText>
          </w:r>
        </w:del>
      </w:ins>
    </w:p>
    <w:p w14:paraId="64DFE36A" w14:textId="53CE7611" w:rsidR="00170604" w:rsidDel="00834685" w:rsidRDefault="00BA1455">
      <w:pPr>
        <w:pStyle w:val="ListParagraph"/>
        <w:numPr>
          <w:ilvl w:val="0"/>
          <w:numId w:val="21"/>
        </w:numPr>
        <w:rPr>
          <w:ins w:id="2748" w:author="Marc Reguera" w:date="2016-02-10T08:34:00Z"/>
          <w:del w:id="2749" w:author="Michele Hart" w:date="2016-03-02T17:12:00Z"/>
        </w:rPr>
        <w:pPrChange w:id="2750" w:author="Michele Hart" w:date="2016-03-02T17:11:00Z">
          <w:pPr/>
        </w:pPrChange>
      </w:pPr>
      <w:ins w:id="2751" w:author="Marc Reguera" w:date="2016-02-10T08:34:00Z">
        <w:del w:id="2752" w:author="Michele Hart" w:date="2016-03-02T16:54:00Z">
          <w:r w:rsidDel="00170604">
            <w:delText xml:space="preserve">The most important thing to know with line charts is that our first intuition will be to look at the shape of the curve.  </w:delText>
          </w:r>
        </w:del>
        <w:del w:id="2753" w:author="Michele Hart" w:date="2016-03-02T17:12:00Z">
          <w:r w:rsidDel="00834685">
            <w:delText>This means that you need to have an x-axis that makes the curve meaningful such a time or distribution categories.  If you put random categori</w:delText>
          </w:r>
        </w:del>
      </w:ins>
      <w:ins w:id="2754" w:author="Will Thompson" w:date="2016-02-11T10:46:00Z">
        <w:del w:id="2755" w:author="Michele Hart" w:date="2016-03-02T17:12:00Z">
          <w:r w:rsidR="00C056C1" w:rsidDel="00834685">
            <w:delText>cal fields</w:delText>
          </w:r>
        </w:del>
      </w:ins>
      <w:ins w:id="2756" w:author="Marc Reguera" w:date="2016-02-10T08:34:00Z">
        <w:del w:id="2757" w:author="Michele Hart" w:date="2016-03-02T17:12:00Z">
          <w:r w:rsidDel="00834685">
            <w:delText xml:space="preserve">es like product or geography on the x-axis, the line chart will </w:delText>
          </w:r>
        </w:del>
        <w:del w:id="2758" w:author="Michele Hart" w:date="2016-03-02T16:55:00Z">
          <w:r w:rsidDel="00170604">
            <w:delText>be meaningless</w:delText>
          </w:r>
        </w:del>
        <w:del w:id="2759" w:author="Michele Hart" w:date="2016-03-02T17:12:00Z">
          <w:r w:rsidDel="00834685">
            <w:delText xml:space="preserve"> as the shape of the curve would provide no meaningful informati</w:delText>
          </w:r>
        </w:del>
        <w:del w:id="2760" w:author="Michele Hart" w:date="2016-03-02T16:55:00Z">
          <w:r w:rsidDel="00170604">
            <w:delText>on.</w:delText>
          </w:r>
        </w:del>
      </w:ins>
    </w:p>
    <w:p w14:paraId="31375194" w14:textId="109212D9" w:rsidR="00BA1455" w:rsidDel="00834685" w:rsidRDefault="00BA1455" w:rsidP="00BA1455">
      <w:pPr>
        <w:rPr>
          <w:ins w:id="2761" w:author="Marc Reguera" w:date="2016-02-10T08:34:00Z"/>
          <w:del w:id="2762" w:author="Michele Hart" w:date="2016-03-02T17:10:00Z"/>
        </w:rPr>
      </w:pPr>
      <w:ins w:id="2763" w:author="Marc Reguera" w:date="2016-02-10T08:34:00Z">
        <w:del w:id="2764" w:author="Michele Hart" w:date="2016-03-02T17:10:00Z">
          <w:r w:rsidDel="00834685">
            <w:delText xml:space="preserve">For more info about Line </w:delText>
          </w:r>
        </w:del>
        <w:del w:id="2765" w:author="Michele Hart" w:date="2016-03-02T16:59:00Z">
          <w:r w:rsidDel="005E6976">
            <w:delText>C</w:delText>
          </w:r>
        </w:del>
        <w:del w:id="2766" w:author="Michele Hart" w:date="2016-03-02T17:10:00Z">
          <w:r w:rsidDel="00834685">
            <w:delText>harts</w:delText>
          </w:r>
        </w:del>
        <w:del w:id="2767" w:author="Michele Hart" w:date="2016-03-02T16:59:00Z">
          <w:r w:rsidDel="005E6976">
            <w:delText xml:space="preserve">, </w:delText>
          </w:r>
        </w:del>
        <w:del w:id="2768" w:author="Michele Hart" w:date="2016-03-02T16:00:00Z">
          <w:r w:rsidDel="001A02CD">
            <w:delText>click on</w:delText>
          </w:r>
        </w:del>
        <w:del w:id="2769" w:author="Michele Hart" w:date="2016-03-02T16:59:00Z">
          <w:r w:rsidDel="005E6976">
            <w:delText xml:space="preserve"> links below</w:delText>
          </w:r>
        </w:del>
      </w:ins>
    </w:p>
    <w:p w14:paraId="32416FCF" w14:textId="653AF341" w:rsidR="00BA1455" w:rsidDel="00834685" w:rsidRDefault="00BA1455" w:rsidP="00BA1455">
      <w:pPr>
        <w:rPr>
          <w:ins w:id="2770" w:author="Marc Reguera" w:date="2016-02-10T08:34:00Z"/>
          <w:del w:id="2771" w:author="Michele Hart" w:date="2016-03-02T17:10:00Z"/>
          <w:rStyle w:val="Hyperlink"/>
        </w:rPr>
      </w:pPr>
      <w:ins w:id="2772" w:author="Marc Reguera" w:date="2016-02-10T08:34:00Z">
        <w:del w:id="2773" w:author="Michele Hart" w:date="2016-03-02T17:10:00Z">
          <w:r w:rsidDel="00834685">
            <w:fldChar w:fldCharType="begin"/>
          </w:r>
          <w:r w:rsidDel="00834685">
            <w:delInstrText xml:space="preserve"> HYPERLINK "http://www.perceptualedge.com/articles/visual_business_intelligence/line_graphs_and_irregular_intervals.pdf" </w:delInstrText>
          </w:r>
          <w:r w:rsidDel="00834685">
            <w:fldChar w:fldCharType="separate"/>
          </w:r>
          <w:r w:rsidRPr="002B206F" w:rsidDel="00834685">
            <w:rPr>
              <w:rStyle w:val="Hyperlink"/>
            </w:rPr>
            <w:delText>http://www.perceptualedge.com/articles/visual_business_intelligence/line_graphs_and_irregular_intervals.pdf</w:delText>
          </w:r>
          <w:r w:rsidDel="00834685">
            <w:rPr>
              <w:rStyle w:val="Hyperlink"/>
            </w:rPr>
            <w:fldChar w:fldCharType="end"/>
          </w:r>
        </w:del>
      </w:ins>
    </w:p>
    <w:p w14:paraId="136B3843" w14:textId="267A8793" w:rsidR="00BA1455" w:rsidDel="00834685" w:rsidRDefault="00BA1455" w:rsidP="00BA1455">
      <w:pPr>
        <w:rPr>
          <w:ins w:id="2774" w:author="Marc Reguera" w:date="2016-02-10T08:34:00Z"/>
          <w:del w:id="2775" w:author="Michele Hart" w:date="2016-03-02T17:10:00Z"/>
        </w:rPr>
      </w:pPr>
      <w:ins w:id="2776" w:author="Marc Reguera" w:date="2016-02-10T08:34:00Z">
        <w:del w:id="2777" w:author="Michele Hart" w:date="2016-03-02T17:10:00Z">
          <w:r w:rsidDel="00834685">
            <w:fldChar w:fldCharType="begin"/>
          </w:r>
          <w:r w:rsidDel="00834685">
            <w:delInstrText xml:space="preserve"> HYPERLINK "http://www.columnfivemedia.com/data-visualization-101-line-charts" </w:delInstrText>
          </w:r>
          <w:r w:rsidDel="00834685">
            <w:fldChar w:fldCharType="separate"/>
          </w:r>
          <w:r w:rsidRPr="009D6C7B" w:rsidDel="00834685">
            <w:rPr>
              <w:rStyle w:val="Hyperlink"/>
            </w:rPr>
            <w:delText>http://www.columnfivemedia.com/data-visualization-101-line-charts</w:delText>
          </w:r>
          <w:r w:rsidDel="00834685">
            <w:rPr>
              <w:rStyle w:val="Hyperlink"/>
            </w:rPr>
            <w:fldChar w:fldCharType="end"/>
          </w:r>
          <w:r w:rsidDel="00834685">
            <w:delText xml:space="preserve"> </w:delText>
          </w:r>
        </w:del>
      </w:ins>
    </w:p>
    <w:p w14:paraId="135A1093" w14:textId="4EE9D736" w:rsidR="00BA1455" w:rsidDel="00834685" w:rsidRDefault="00BA1455" w:rsidP="00BA1455">
      <w:pPr>
        <w:rPr>
          <w:ins w:id="2778" w:author="Marc Reguera" w:date="2016-02-10T08:34:00Z"/>
          <w:del w:id="2779" w:author="Michele Hart" w:date="2016-03-02T17:10:00Z"/>
        </w:rPr>
      </w:pPr>
      <w:ins w:id="2780" w:author="Marc Reguera" w:date="2016-02-10T08:34:00Z">
        <w:del w:id="2781" w:author="Michele Hart" w:date="2016-03-02T17:10:00Z">
          <w:r w:rsidDel="00834685">
            <w:fldChar w:fldCharType="begin"/>
          </w:r>
          <w:r w:rsidDel="00834685">
            <w:delInstrText xml:space="preserve"> HYPERLINK "http://www.datavizcatalogue.com/methods/line_graph.html" \l ".VYV-Uo3bLJw" </w:delInstrText>
          </w:r>
          <w:r w:rsidDel="00834685">
            <w:fldChar w:fldCharType="separate"/>
          </w:r>
          <w:r w:rsidRPr="009D6C7B" w:rsidDel="00834685">
            <w:rPr>
              <w:rStyle w:val="Hyperlink"/>
            </w:rPr>
            <w:delText>http://www.datavizcatalogue.com/methods/line_graph.html#.VYV-Uo3bLJw</w:delText>
          </w:r>
          <w:r w:rsidDel="00834685">
            <w:rPr>
              <w:rStyle w:val="Hyperlink"/>
            </w:rPr>
            <w:fldChar w:fldCharType="end"/>
          </w:r>
          <w:r w:rsidDel="00834685">
            <w:delText xml:space="preserve"> </w:delText>
          </w:r>
        </w:del>
      </w:ins>
    </w:p>
    <w:p w14:paraId="013A8DA8" w14:textId="7BF21E49" w:rsidR="00BA1455" w:rsidDel="00834685" w:rsidRDefault="00BA1455" w:rsidP="00BA1455">
      <w:pPr>
        <w:rPr>
          <w:ins w:id="2782" w:author="Marc Reguera" w:date="2016-02-10T08:34:00Z"/>
          <w:del w:id="2783" w:author="Michele Hart" w:date="2016-03-02T17:12:00Z"/>
        </w:rPr>
      </w:pPr>
    </w:p>
    <w:p w14:paraId="3E5906A0" w14:textId="3F9F80D7" w:rsidR="00BA1455" w:rsidDel="00834685" w:rsidRDefault="00BA1455" w:rsidP="00BA1455">
      <w:pPr>
        <w:rPr>
          <w:ins w:id="2784" w:author="Marc Reguera" w:date="2016-02-10T08:34:00Z"/>
          <w:del w:id="2785" w:author="Michele Hart" w:date="2016-03-02T17:12:00Z"/>
        </w:rPr>
      </w:pPr>
    </w:p>
    <w:p w14:paraId="7860027D" w14:textId="651E9577" w:rsidR="00BA1455" w:rsidDel="00834685" w:rsidRDefault="00BA1455" w:rsidP="00BA1455">
      <w:pPr>
        <w:rPr>
          <w:ins w:id="2786" w:author="Marc Reguera" w:date="2016-02-10T08:34:00Z"/>
          <w:del w:id="2787" w:author="Michele Hart" w:date="2016-03-02T17:12:00Z"/>
        </w:rPr>
      </w:pPr>
    </w:p>
    <w:p w14:paraId="164C5CF7" w14:textId="6158DC82" w:rsidR="00BA1455" w:rsidDel="00834685" w:rsidRDefault="00BA1455" w:rsidP="00BA1455">
      <w:pPr>
        <w:rPr>
          <w:ins w:id="2788" w:author="Marc Reguera" w:date="2016-02-10T08:34:00Z"/>
          <w:del w:id="2789" w:author="Michele Hart" w:date="2016-03-02T17:12:00Z"/>
        </w:rPr>
      </w:pPr>
    </w:p>
    <w:p w14:paraId="0A972469" w14:textId="29103EBF" w:rsidR="00BA1455" w:rsidDel="00834685" w:rsidRDefault="00BA1455" w:rsidP="00BA1455">
      <w:pPr>
        <w:rPr>
          <w:ins w:id="2790" w:author="Marc Reguera" w:date="2016-02-10T08:34:00Z"/>
          <w:del w:id="2791" w:author="Michele Hart" w:date="2016-03-02T17:12:00Z"/>
        </w:rPr>
      </w:pPr>
    </w:p>
    <w:p w14:paraId="635C77DB" w14:textId="6F43DEDB" w:rsidR="00BA1455" w:rsidDel="00834685" w:rsidRDefault="00BA1455" w:rsidP="00BA1455">
      <w:pPr>
        <w:rPr>
          <w:ins w:id="2792" w:author="Marc Reguera" w:date="2016-02-10T08:34:00Z"/>
          <w:del w:id="2793" w:author="Michele Hart" w:date="2016-03-02T17:12:00Z"/>
        </w:rPr>
      </w:pPr>
    </w:p>
    <w:p w14:paraId="6D6EF0BC" w14:textId="19C95D9D" w:rsidR="00BA1455" w:rsidDel="00834685" w:rsidRDefault="00BA1455" w:rsidP="00BA1455">
      <w:pPr>
        <w:rPr>
          <w:ins w:id="2794" w:author="Marc Reguera" w:date="2016-02-10T08:34:00Z"/>
          <w:del w:id="2795" w:author="Michele Hart" w:date="2016-03-02T17:12:00Z"/>
        </w:rPr>
      </w:pPr>
    </w:p>
    <w:p w14:paraId="541656E1" w14:textId="5D1912CB" w:rsidR="00BA1455" w:rsidDel="00834685" w:rsidRDefault="00BA1455" w:rsidP="00BA1455">
      <w:pPr>
        <w:rPr>
          <w:ins w:id="2796" w:author="Marc Reguera" w:date="2016-02-10T08:34:00Z"/>
          <w:del w:id="2797" w:author="Michele Hart" w:date="2016-03-02T17:12:00Z"/>
        </w:rPr>
      </w:pPr>
    </w:p>
    <w:p w14:paraId="780FD5DE" w14:textId="6EE44F83" w:rsidR="00BA1455" w:rsidDel="00F9176E" w:rsidRDefault="00BA1455" w:rsidP="00BA1455">
      <w:pPr>
        <w:rPr>
          <w:ins w:id="2798" w:author="Marc Reguera" w:date="2016-02-10T08:34:00Z"/>
          <w:del w:id="2799" w:author="Michele Hart" w:date="2016-03-02T17:34:00Z"/>
        </w:rPr>
      </w:pPr>
    </w:p>
    <w:p w14:paraId="128CA794" w14:textId="4FC22FA1" w:rsidR="00BA1455" w:rsidRDefault="00B00D60">
      <w:pPr>
        <w:rPr>
          <w:ins w:id="2800" w:author="Marc Reguera" w:date="2016-02-10T08:34:00Z"/>
        </w:rPr>
      </w:pPr>
      <w:ins w:id="2801" w:author="Michele Hart" w:date="2016-10-03T01:21:00Z">
        <w:r>
          <w:t xml:space="preserve"> </w:t>
        </w:r>
      </w:ins>
    </w:p>
    <w:p w14:paraId="39058B0B" w14:textId="7E068A8F" w:rsidR="00BA1455" w:rsidRDefault="00B00D60" w:rsidP="00BA1455">
      <w:pPr>
        <w:rPr>
          <w:ins w:id="2802" w:author="Michele Hart" w:date="2016-10-03T01:21:00Z"/>
        </w:rPr>
      </w:pPr>
      <w:ins w:id="2803" w:author="Michele Hart" w:date="2016-10-03T01:21:00Z">
        <w:r>
          <w:rPr>
            <w:noProof/>
          </w:rPr>
          <w:lastRenderedPageBreak/>
          <w:drawing>
            <wp:inline distT="0" distB="0" distL="0" distR="0" wp14:anchorId="6CC448C4" wp14:editId="65962B5B">
              <wp:extent cx="4587638" cy="4061812"/>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ower-bi-line-chart.png"/>
                      <pic:cNvPicPr/>
                    </pic:nvPicPr>
                    <pic:blipFill>
                      <a:blip r:embed="rId70">
                        <a:extLst>
                          <a:ext uri="{28A0092B-C50C-407E-A947-70E740481C1C}">
                            <a14:useLocalDpi xmlns:a14="http://schemas.microsoft.com/office/drawing/2010/main" val="0"/>
                          </a:ext>
                        </a:extLst>
                      </a:blip>
                      <a:stretch>
                        <a:fillRect/>
                      </a:stretch>
                    </pic:blipFill>
                    <pic:spPr>
                      <a:xfrm>
                        <a:off x="0" y="0"/>
                        <a:ext cx="4587638" cy="4061812"/>
                      </a:xfrm>
                      <a:prstGeom prst="rect">
                        <a:avLst/>
                      </a:prstGeom>
                    </pic:spPr>
                  </pic:pic>
                </a:graphicData>
              </a:graphic>
            </wp:inline>
          </w:drawing>
        </w:r>
      </w:ins>
    </w:p>
    <w:p w14:paraId="5BFE7BFF" w14:textId="544FDF48" w:rsidR="00B00D60" w:rsidDel="00C30876" w:rsidRDefault="00B00D60">
      <w:pPr>
        <w:pStyle w:val="Figure"/>
        <w:rPr>
          <w:ins w:id="2804" w:author="Marc Reguera" w:date="2016-02-10T08:34:00Z"/>
          <w:del w:id="2805" w:author="Michele Hart" w:date="2016-10-03T01:22:00Z"/>
        </w:rPr>
        <w:pPrChange w:id="2806" w:author="Michele Hart" w:date="2016-10-03T01:22:00Z">
          <w:pPr/>
        </w:pPrChange>
      </w:pPr>
      <w:ins w:id="2807" w:author="Michele Hart" w:date="2016-10-03T01:22:00Z">
        <w:r>
          <w:t>Line charts</w:t>
        </w:r>
      </w:ins>
    </w:p>
    <w:p w14:paraId="24B3FA44" w14:textId="489A21DA" w:rsidR="00BA1455" w:rsidDel="00C30876" w:rsidRDefault="00BA1455">
      <w:pPr>
        <w:pStyle w:val="Figure"/>
        <w:rPr>
          <w:ins w:id="2808" w:author="Marc Reguera" w:date="2016-02-10T08:34:00Z"/>
          <w:del w:id="2809" w:author="Michele Hart" w:date="2016-10-03T01:22:00Z"/>
        </w:rPr>
        <w:pPrChange w:id="2810" w:author="Michele Hart" w:date="2016-10-03T01:22:00Z">
          <w:pPr/>
        </w:pPrChange>
      </w:pPr>
      <w:ins w:id="2811" w:author="Marc Reguera" w:date="2016-02-10T08:34:00Z">
        <w:del w:id="2812" w:author="Michele Hart" w:date="2016-09-14T00:25:00Z">
          <w:r w:rsidRPr="00E80DC4" w:rsidDel="004A711C">
            <w:rPr>
              <w:noProof/>
            </w:rPr>
            <mc:AlternateContent>
              <mc:Choice Requires="wpg">
                <w:drawing>
                  <wp:anchor distT="0" distB="0" distL="114300" distR="114300" simplePos="0" relativeHeight="251717632" behindDoc="0" locked="0" layoutInCell="1" allowOverlap="1" wp14:anchorId="2B281E27" wp14:editId="29656609">
                    <wp:simplePos x="0" y="0"/>
                    <wp:positionH relativeFrom="column">
                      <wp:posOffset>232118</wp:posOffset>
                    </wp:positionH>
                    <wp:positionV relativeFrom="paragraph">
                      <wp:posOffset>112542</wp:posOffset>
                    </wp:positionV>
                    <wp:extent cx="5521520" cy="7329267"/>
                    <wp:effectExtent l="19050" t="19050" r="22225" b="24130"/>
                    <wp:wrapNone/>
                    <wp:docPr id="28" name="Group 5"/>
                    <wp:cNvGraphicFramePr/>
                    <a:graphic xmlns:a="http://schemas.openxmlformats.org/drawingml/2006/main">
                      <a:graphicData uri="http://schemas.microsoft.com/office/word/2010/wordprocessingGroup">
                        <wpg:wgp>
                          <wpg:cNvGrpSpPr/>
                          <wpg:grpSpPr>
                            <a:xfrm>
                              <a:off x="0" y="0"/>
                              <a:ext cx="5521520" cy="7329267"/>
                              <a:chOff x="0" y="0"/>
                              <a:chExt cx="4206240" cy="6410909"/>
                            </a:xfrm>
                          </wpg:grpSpPr>
                          <pic:pic xmlns:pic="http://schemas.openxmlformats.org/drawingml/2006/picture">
                            <pic:nvPicPr>
                              <pic:cNvPr id="29" name="Picture 29"/>
                              <pic:cNvPicPr>
                                <a:picLocks noChangeAspect="1"/>
                              </pic:cNvPicPr>
                            </pic:nvPicPr>
                            <pic:blipFill>
                              <a:blip r:embed="rId71"/>
                              <a:stretch>
                                <a:fillRect/>
                              </a:stretch>
                            </pic:blipFill>
                            <pic:spPr>
                              <a:xfrm>
                                <a:off x="0" y="0"/>
                                <a:ext cx="4206240" cy="3257806"/>
                              </a:xfrm>
                              <a:prstGeom prst="rect">
                                <a:avLst/>
                              </a:prstGeom>
                              <a:ln>
                                <a:solidFill>
                                  <a:schemeClr val="tx1"/>
                                </a:solidFill>
                              </a:ln>
                            </pic:spPr>
                          </pic:pic>
                          <pic:pic xmlns:pic="http://schemas.openxmlformats.org/drawingml/2006/picture">
                            <pic:nvPicPr>
                              <pic:cNvPr id="30" name="Picture 30"/>
                              <pic:cNvPicPr>
                                <a:picLocks noChangeAspect="1"/>
                              </pic:cNvPicPr>
                            </pic:nvPicPr>
                            <pic:blipFill>
                              <a:blip r:embed="rId72"/>
                              <a:stretch>
                                <a:fillRect/>
                              </a:stretch>
                            </pic:blipFill>
                            <pic:spPr>
                              <a:xfrm>
                                <a:off x="0" y="3257806"/>
                                <a:ext cx="4206240" cy="315310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014693A3" id="Group 5" o:spid="_x0000_s1026" style="position:absolute;margin-left:18.3pt;margin-top:8.85pt;width:434.75pt;height:577.1pt;z-index:251717632;mso-width-relative:margin;mso-height-relative:margin" coordsize="42062,6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42062;height:3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" stroked="t" strokecolor="black [3213]">
                      <v:imagedata r:id="rId73" o:title=""/>
                      <v:path arrowok="t"/>
                    </v:shape>
                    <v:shape id="Picture 30" o:spid="_x0000_s1028" type="#_x0000_t75" style="position:absolute;top:32578;width:42062;height:3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" stroked="t" strokecolor="black [3213]">
                      <v:imagedata r:id="rId74" o:title=""/>
                      <v:path arrowok="t"/>
                    </v:shape>
                  </v:group>
                </w:pict>
              </mc:Fallback>
            </mc:AlternateContent>
          </w:r>
        </w:del>
      </w:ins>
    </w:p>
    <w:p w14:paraId="2794D14E" w14:textId="1DD71DA2" w:rsidR="00BA1455" w:rsidDel="00C30876" w:rsidRDefault="00BA1455">
      <w:pPr>
        <w:pStyle w:val="Figure"/>
        <w:rPr>
          <w:ins w:id="2813" w:author="Marc Reguera" w:date="2016-02-10T08:34:00Z"/>
          <w:del w:id="2814" w:author="Michele Hart" w:date="2016-10-03T01:22:00Z"/>
        </w:rPr>
        <w:pPrChange w:id="2815" w:author="Michele Hart" w:date="2016-10-03T01:22:00Z">
          <w:pPr/>
        </w:pPrChange>
      </w:pPr>
    </w:p>
    <w:p w14:paraId="132E6592" w14:textId="01185223" w:rsidR="00BA1455" w:rsidDel="00C30876" w:rsidRDefault="00BA1455">
      <w:pPr>
        <w:pStyle w:val="Figure"/>
        <w:rPr>
          <w:ins w:id="2816" w:author="Marc Reguera" w:date="2016-02-10T08:34:00Z"/>
          <w:del w:id="2817" w:author="Michele Hart" w:date="2016-10-03T01:22:00Z"/>
        </w:rPr>
        <w:pPrChange w:id="2818" w:author="Michele Hart" w:date="2016-10-03T01:22:00Z">
          <w:pPr/>
        </w:pPrChange>
      </w:pPr>
    </w:p>
    <w:p w14:paraId="75FB4968" w14:textId="35FBCF18" w:rsidR="00BA1455" w:rsidDel="00C30876" w:rsidRDefault="00BA1455">
      <w:pPr>
        <w:pStyle w:val="Figure"/>
        <w:rPr>
          <w:ins w:id="2819" w:author="Marc Reguera" w:date="2016-02-10T08:34:00Z"/>
          <w:del w:id="2820" w:author="Michele Hart" w:date="2016-10-03T01:22:00Z"/>
        </w:rPr>
        <w:pPrChange w:id="2821" w:author="Michele Hart" w:date="2016-10-03T01:22:00Z">
          <w:pPr/>
        </w:pPrChange>
      </w:pPr>
    </w:p>
    <w:commentRangeStart w:id="2822"/>
    <w:p w14:paraId="443C23E6" w14:textId="1A3A4B86" w:rsidR="00BA1455" w:rsidDel="00C30876" w:rsidRDefault="004A711C">
      <w:pPr>
        <w:pStyle w:val="Figure"/>
        <w:rPr>
          <w:ins w:id="2823" w:author="Marc Reguera" w:date="2016-02-10T08:34:00Z"/>
          <w:del w:id="2824" w:author="Michele Hart" w:date="2016-10-03T01:22:00Z"/>
        </w:rPr>
        <w:pPrChange w:id="2825" w:author="Michele Hart" w:date="2016-10-03T01:22:00Z">
          <w:pPr/>
        </w:pPrChange>
      </w:pPr>
      <w:del w:id="2826" w:author="Michele Hart" w:date="2016-10-03T01:21:00Z">
        <w:r w:rsidRPr="00E80DC4" w:rsidDel="00B00D60">
          <w:rPr>
            <w:noProof/>
          </w:rPr>
          <mc:AlternateContent>
            <mc:Choice Requires="wpg">
              <w:drawing>
                <wp:anchor distT="0" distB="0" distL="114300" distR="114300" simplePos="0" relativeHeight="251739136" behindDoc="0" locked="0" layoutInCell="1" allowOverlap="1" wp14:anchorId="024413EE" wp14:editId="7263F623">
                  <wp:simplePos x="0" y="0"/>
                  <wp:positionH relativeFrom="column">
                    <wp:posOffset>-1</wp:posOffset>
                  </wp:positionH>
                  <wp:positionV relativeFrom="paragraph">
                    <wp:posOffset>663773</wp:posOffset>
                  </wp:positionV>
                  <wp:extent cx="5339255" cy="7539180"/>
                  <wp:effectExtent l="19050" t="19050" r="13970" b="24130"/>
                  <wp:wrapTopAndBottom/>
                  <wp:docPr id="261" name="Group 5"/>
                  <wp:cNvGraphicFramePr/>
                  <a:graphic xmlns:a="http://schemas.openxmlformats.org/drawingml/2006/main">
                    <a:graphicData uri="http://schemas.microsoft.com/office/word/2010/wordprocessingGroup">
                      <wpg:wgp>
                        <wpg:cNvGrpSpPr/>
                        <wpg:grpSpPr>
                          <a:xfrm>
                            <a:off x="0" y="0"/>
                            <a:ext cx="5339255" cy="7539180"/>
                            <a:chOff x="0" y="0"/>
                            <a:chExt cx="4206240" cy="6410909"/>
                          </a:xfrm>
                        </wpg:grpSpPr>
                        <pic:pic xmlns:pic="http://schemas.openxmlformats.org/drawingml/2006/picture">
                          <pic:nvPicPr>
                            <pic:cNvPr id="262" name="Picture 262"/>
                            <pic:cNvPicPr>
                              <a:picLocks noChangeAspect="1"/>
                            </pic:cNvPicPr>
                          </pic:nvPicPr>
                          <pic:blipFill>
                            <a:blip r:embed="rId71"/>
                            <a:stretch>
                              <a:fillRect/>
                            </a:stretch>
                          </pic:blipFill>
                          <pic:spPr>
                            <a:xfrm>
                              <a:off x="0" y="0"/>
                              <a:ext cx="4206240" cy="3257806"/>
                            </a:xfrm>
                            <a:prstGeom prst="rect">
                              <a:avLst/>
                            </a:prstGeom>
                            <a:ln>
                              <a:solidFill>
                                <a:schemeClr val="tx1"/>
                              </a:solidFill>
                            </a:ln>
                          </pic:spPr>
                        </pic:pic>
                        <pic:pic xmlns:pic="http://schemas.openxmlformats.org/drawingml/2006/picture">
                          <pic:nvPicPr>
                            <pic:cNvPr id="267" name="Picture 267"/>
                            <pic:cNvPicPr>
                              <a:picLocks noChangeAspect="1"/>
                            </pic:cNvPicPr>
                          </pic:nvPicPr>
                          <pic:blipFill>
                            <a:blip r:embed="rId72"/>
                            <a:stretch>
                              <a:fillRect/>
                            </a:stretch>
                          </pic:blipFill>
                          <pic:spPr>
                            <a:xfrm>
                              <a:off x="0" y="3257806"/>
                              <a:ext cx="4206240" cy="315310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BFE12A2" id="Group 5" o:spid="_x0000_s1026" style="position:absolute;margin-left:0;margin-top:52.25pt;width:420.4pt;height:593.65pt;z-index:251739136;mso-width-relative:margin;mso-height-relative:margin" coordsize="42062,6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">
                  <v:shape id="Picture 262" o:spid="_x0000_s1027" type="#_x0000_t75" style="position:absolute;width:42062;height:3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" stroked="t" strokecolor="black [3213]">
                    <v:imagedata r:id="rId73" o:title=""/>
                    <v:path arrowok="t"/>
                  </v:shape>
                  <v:shape id="Picture 267" o:spid="_x0000_s1028" type="#_x0000_t75" style="position:absolute;top:32578;width:42062;height:3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" stroked="t" strokecolor="black [3213]">
                    <v:imagedata r:id="rId74" o:title=""/>
                    <v:path arrowok="t"/>
                  </v:shape>
                  <w10:wrap type="topAndBottom"/>
                </v:group>
              </w:pict>
            </mc:Fallback>
          </mc:AlternateContent>
        </w:r>
      </w:del>
      <w:commentRangeEnd w:id="2822"/>
      <w:del w:id="2827" w:author="Michele Hart" w:date="2016-10-03T01:22:00Z">
        <w:r w:rsidDel="00C30876">
          <w:rPr>
            <w:rStyle w:val="CommentReference"/>
          </w:rPr>
          <w:commentReference w:id="2822"/>
        </w:r>
      </w:del>
    </w:p>
    <w:p w14:paraId="523A17FA" w14:textId="497013E5" w:rsidR="00BA1455" w:rsidDel="00C30876" w:rsidRDefault="00BA1455">
      <w:pPr>
        <w:pStyle w:val="Figure"/>
        <w:rPr>
          <w:ins w:id="2828" w:author="Marc Reguera" w:date="2016-02-10T08:34:00Z"/>
          <w:del w:id="2829" w:author="Michele Hart" w:date="2016-10-03T01:22:00Z"/>
        </w:rPr>
        <w:pPrChange w:id="2830" w:author="Michele Hart" w:date="2016-10-03T01:22:00Z">
          <w:pPr/>
        </w:pPrChange>
      </w:pPr>
    </w:p>
    <w:p w14:paraId="19B6C177" w14:textId="6BB80537" w:rsidR="00BA1455" w:rsidDel="00C30876" w:rsidRDefault="00BA1455">
      <w:pPr>
        <w:pStyle w:val="Figure"/>
        <w:rPr>
          <w:ins w:id="2831" w:author="Marc Reguera" w:date="2016-02-10T08:34:00Z"/>
          <w:del w:id="2832" w:author="Michele Hart" w:date="2016-10-03T01:22:00Z"/>
        </w:rPr>
        <w:pPrChange w:id="2833" w:author="Michele Hart" w:date="2016-10-03T01:22:00Z">
          <w:pPr/>
        </w:pPrChange>
      </w:pPr>
    </w:p>
    <w:p w14:paraId="1328BE70" w14:textId="61DC50C5" w:rsidR="00BA1455" w:rsidDel="004A711C" w:rsidRDefault="00BA1455">
      <w:pPr>
        <w:pStyle w:val="Figure"/>
        <w:rPr>
          <w:ins w:id="2834" w:author="Marc Reguera" w:date="2016-02-10T08:34:00Z"/>
          <w:del w:id="2835" w:author="Michele Hart" w:date="2016-09-14T00:27:00Z"/>
        </w:rPr>
        <w:pPrChange w:id="2836" w:author="Michele Hart" w:date="2016-10-03T01:22:00Z">
          <w:pPr/>
        </w:pPrChange>
      </w:pPr>
    </w:p>
    <w:p w14:paraId="1D1E77C0" w14:textId="51AABA66" w:rsidR="00BA1455" w:rsidDel="004A711C" w:rsidRDefault="00BA1455">
      <w:pPr>
        <w:pStyle w:val="Figure"/>
        <w:rPr>
          <w:ins w:id="2837" w:author="Marc Reguera" w:date="2016-02-10T08:34:00Z"/>
          <w:del w:id="2838" w:author="Michele Hart" w:date="2016-09-14T00:27:00Z"/>
        </w:rPr>
        <w:pPrChange w:id="2839" w:author="Michele Hart" w:date="2016-10-03T01:22:00Z">
          <w:pPr/>
        </w:pPrChange>
      </w:pPr>
    </w:p>
    <w:p w14:paraId="34E4C8E8" w14:textId="77BC963C" w:rsidR="00BA1455" w:rsidDel="004A711C" w:rsidRDefault="00BA1455">
      <w:pPr>
        <w:pStyle w:val="Figure"/>
        <w:rPr>
          <w:ins w:id="2840" w:author="Marc Reguera" w:date="2016-02-10T08:34:00Z"/>
          <w:del w:id="2841" w:author="Michele Hart" w:date="2016-09-14T00:27:00Z"/>
        </w:rPr>
        <w:pPrChange w:id="2842" w:author="Michele Hart" w:date="2016-10-03T01:22:00Z">
          <w:pPr/>
        </w:pPrChange>
      </w:pPr>
    </w:p>
    <w:p w14:paraId="47FC430C" w14:textId="77777777" w:rsidR="00BA1455" w:rsidDel="004A711C" w:rsidRDefault="00BA1455">
      <w:pPr>
        <w:pStyle w:val="Figure"/>
        <w:rPr>
          <w:ins w:id="2843" w:author="Marc Reguera" w:date="2016-02-10T08:34:00Z"/>
          <w:del w:id="2844" w:author="Michele Hart" w:date="2016-09-14T00:27:00Z"/>
        </w:rPr>
        <w:pPrChange w:id="2845" w:author="Michele Hart" w:date="2016-10-03T01:22:00Z">
          <w:pPr/>
        </w:pPrChange>
      </w:pPr>
    </w:p>
    <w:p w14:paraId="33A50A3D" w14:textId="77777777" w:rsidR="00BA1455" w:rsidDel="004A711C" w:rsidRDefault="00BA1455">
      <w:pPr>
        <w:pStyle w:val="Figure"/>
        <w:rPr>
          <w:ins w:id="2846" w:author="Marc Reguera" w:date="2016-02-10T08:34:00Z"/>
          <w:del w:id="2847" w:author="Michele Hart" w:date="2016-09-14T00:27:00Z"/>
        </w:rPr>
        <w:pPrChange w:id="2848" w:author="Michele Hart" w:date="2016-10-03T01:22:00Z">
          <w:pPr/>
        </w:pPrChange>
      </w:pPr>
    </w:p>
    <w:p w14:paraId="0BEA267A" w14:textId="3240E709" w:rsidR="00F9176E" w:rsidRDefault="00F9176E">
      <w:pPr>
        <w:pStyle w:val="Figure"/>
        <w:rPr>
          <w:ins w:id="2849" w:author="Michele Hart" w:date="2016-03-02T17:39:00Z"/>
        </w:rPr>
        <w:pPrChange w:id="2850" w:author="Michele Hart" w:date="2016-10-03T01:22:00Z">
          <w:pPr>
            <w:pStyle w:val="Heading3"/>
          </w:pPr>
        </w:pPrChange>
      </w:pPr>
    </w:p>
    <w:p w14:paraId="7EC84ECF" w14:textId="20522F37" w:rsidR="00834685" w:rsidRDefault="00834685" w:rsidP="00834685">
      <w:pPr>
        <w:pStyle w:val="Heading3"/>
        <w:rPr>
          <w:ins w:id="2851" w:author="Michele Hart" w:date="2016-03-02T17:12:00Z"/>
        </w:rPr>
      </w:pPr>
      <w:bookmarkStart w:id="2852" w:name="_Toc463088187"/>
      <w:ins w:id="2853" w:author="Michele Hart" w:date="2016-03-02T17:12:00Z">
        <w:r>
          <w:t>Best practices</w:t>
        </w:r>
        <w:bookmarkEnd w:id="2852"/>
      </w:ins>
    </w:p>
    <w:p w14:paraId="65844BE4" w14:textId="77777777" w:rsidR="00834685" w:rsidRDefault="00834685" w:rsidP="00834685">
      <w:pPr>
        <w:rPr>
          <w:ins w:id="2854" w:author="Michele Hart" w:date="2016-03-02T17:12:00Z"/>
        </w:rPr>
      </w:pPr>
    </w:p>
    <w:p w14:paraId="1F604ADD" w14:textId="77777777" w:rsidR="00834685" w:rsidRDefault="00834685" w:rsidP="00834685">
      <w:pPr>
        <w:pStyle w:val="ListParagraph"/>
        <w:numPr>
          <w:ilvl w:val="0"/>
          <w:numId w:val="21"/>
        </w:numPr>
        <w:rPr>
          <w:ins w:id="2855" w:author="Michele Hart" w:date="2016-03-02T17:12:00Z"/>
        </w:rPr>
      </w:pPr>
      <w:ins w:id="2856" w:author="Michele Hart" w:date="2016-03-02T17:12:00Z">
        <w:r>
          <w:t>When people look at line charts, the first thing they see is the shape of the curve.  This means that you need to have an x-axis that makes the curve meaningful such a time or distribution categories.  If you put categorical fields like product or geography on the x-axis, the line chart will not be interesting as the shape of the curve would provide no meaningful information.</w:t>
        </w:r>
        <w:r>
          <w:br/>
        </w:r>
      </w:ins>
    </w:p>
    <w:p w14:paraId="58EEB33D" w14:textId="06A5BD02" w:rsidR="00E81BDE" w:rsidRDefault="00E81BDE">
      <w:pPr>
        <w:pStyle w:val="ListParagraph"/>
        <w:numPr>
          <w:ilvl w:val="0"/>
          <w:numId w:val="21"/>
        </w:numPr>
        <w:rPr>
          <w:ins w:id="2857" w:author="Michele Hart" w:date="2016-03-02T17:23:00Z"/>
        </w:rPr>
        <w:pPrChange w:id="2858" w:author="Michele Hart" w:date="2016-03-02T17:12:00Z">
          <w:pPr/>
        </w:pPrChange>
      </w:pPr>
      <w:ins w:id="2859" w:author="Michele Hart" w:date="2016-03-02T17:23:00Z">
        <w:r>
          <w:t xml:space="preserve">If you choose to place multiple charts above and below each other like this, to make it easier to compare across series, line up the X-axis. </w:t>
        </w:r>
        <w:commentRangeStart w:id="2860"/>
        <w:commentRangeStart w:id="2861"/>
        <w:r>
          <w:t>Use filters to make sure that the same range of values is shown.</w:t>
        </w:r>
        <w:commentRangeEnd w:id="2860"/>
        <w:r>
          <w:rPr>
            <w:rStyle w:val="CommentReference"/>
          </w:rPr>
          <w:commentReference w:id="2860"/>
        </w:r>
      </w:ins>
      <w:commentRangeEnd w:id="2861"/>
      <w:r w:rsidR="004A3295">
        <w:rPr>
          <w:rStyle w:val="CommentReference"/>
        </w:rPr>
        <w:commentReference w:id="2861"/>
      </w:r>
      <w:ins w:id="2862" w:author="Michele Hart" w:date="2016-03-02T17:23:00Z">
        <w:r>
          <w:t xml:space="preserve"> </w:t>
        </w:r>
      </w:ins>
      <w:ins w:id="2863" w:author="Michele Hart" w:date="2016-09-14T00:27:00Z">
        <w:r w:rsidR="004A711C">
          <w:t xml:space="preserve"> </w:t>
        </w:r>
      </w:ins>
      <w:ins w:id="2864" w:author="Michele Hart" w:date="2016-10-01T12:15:00Z">
        <w:r w:rsidR="00343E05">
          <w:t xml:space="preserve">For example, if you’re looking at date ranges, ensure they are the same date ranges.  For example, </w:t>
        </w:r>
      </w:ins>
      <w:ins w:id="2865" w:author="Michele Hart" w:date="2016-10-03T01:22:00Z">
        <w:r w:rsidR="00C30876">
          <w:t>1896</w:t>
        </w:r>
      </w:ins>
      <w:ins w:id="2866" w:author="Michele Hart" w:date="2016-10-01T12:15:00Z">
        <w:r w:rsidR="00343E05">
          <w:t xml:space="preserve"> to 201</w:t>
        </w:r>
      </w:ins>
      <w:ins w:id="2867" w:author="Michele Hart" w:date="2016-10-03T01:22:00Z">
        <w:r w:rsidR="00C30876">
          <w:t>2</w:t>
        </w:r>
      </w:ins>
      <w:ins w:id="2868" w:author="Michele Hart" w:date="2016-10-01T12:15:00Z">
        <w:r w:rsidR="00343E05">
          <w:t xml:space="preserve"> on both charts.</w:t>
        </w:r>
      </w:ins>
      <w:ins w:id="2869" w:author="Michele Hart" w:date="2016-03-02T17:23:00Z">
        <w:r>
          <w:br/>
        </w:r>
      </w:ins>
    </w:p>
    <w:p w14:paraId="5D8688B2" w14:textId="5BFDEAEA" w:rsidR="00BA1455" w:rsidDel="00834685" w:rsidRDefault="00834685">
      <w:pPr>
        <w:pStyle w:val="ListParagraph"/>
        <w:numPr>
          <w:ilvl w:val="0"/>
          <w:numId w:val="21"/>
        </w:numPr>
        <w:rPr>
          <w:del w:id="2870" w:author="Unknown"/>
        </w:rPr>
        <w:pPrChange w:id="2871" w:author="Michele Hart" w:date="2016-03-02T17:13:00Z">
          <w:pPr/>
        </w:pPrChange>
      </w:pPr>
      <w:ins w:id="2872" w:author="Michele Hart" w:date="2016-03-02T17:12:00Z">
        <w:r>
          <w:t xml:space="preserve">Make </w:t>
        </w:r>
      </w:ins>
      <w:ins w:id="2873" w:author="Michele Hart" w:date="2016-03-02T17:23:00Z">
        <w:r w:rsidR="00E81BDE">
          <w:t xml:space="preserve">full </w:t>
        </w:r>
      </w:ins>
      <w:ins w:id="2874" w:author="Michele Hart" w:date="2016-03-02T17:12:00Z">
        <w:r>
          <w:t xml:space="preserve">use of the space.  If it makes sense for your data, set the start and end points for the Y-axis to eliminate empty space at the top and bottom of your chart and to focus in on the actual data points. To do this, select the paintbrush icon to open the Formatting pane. Expand the </w:t>
        </w:r>
        <w:r w:rsidRPr="00E123E2">
          <w:rPr>
            <w:b/>
          </w:rPr>
          <w:t>Y-Axis</w:t>
        </w:r>
        <w:r>
          <w:t xml:space="preserve"> area and set the </w:t>
        </w:r>
        <w:r w:rsidRPr="00E123E2">
          <w:rPr>
            <w:b/>
          </w:rPr>
          <w:t>Start</w:t>
        </w:r>
        <w:r>
          <w:t xml:space="preserve"> and </w:t>
        </w:r>
        <w:r w:rsidRPr="00E123E2">
          <w:rPr>
            <w:b/>
          </w:rPr>
          <w:t>End</w:t>
        </w:r>
        <w:r>
          <w:t xml:space="preserve"> points.</w:t>
        </w:r>
      </w:ins>
      <w:ins w:id="2875" w:author="Michele Hart" w:date="2016-09-14T00:27:00Z">
        <w:r w:rsidR="004A711C">
          <w:br/>
        </w:r>
      </w:ins>
      <w:ins w:id="2876" w:author="Michele Hart" w:date="2016-03-02T17:15:00Z">
        <w:r>
          <w:br/>
        </w:r>
      </w:ins>
      <w:moveToRangeStart w:id="2877" w:author="Michele Hart" w:date="2016-03-02T17:15:00Z" w:name="move444702270"/>
      <w:moveTo w:id="2878" w:author="Michele Hart" w:date="2016-03-02T17:15:00Z">
        <w:r>
          <w:rPr>
            <w:noProof/>
          </w:rPr>
          <w:lastRenderedPageBreak/>
          <w:drawing>
            <wp:inline distT="0" distB="0" distL="0" distR="0" wp14:anchorId="1A4BF471" wp14:editId="6EED635F">
              <wp:extent cx="1752600" cy="24288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52600" cy="2428875"/>
                      </a:xfrm>
                      <a:prstGeom prst="rect">
                        <a:avLst/>
                      </a:prstGeom>
                    </pic:spPr>
                  </pic:pic>
                </a:graphicData>
              </a:graphic>
            </wp:inline>
          </w:drawing>
        </w:r>
      </w:moveTo>
      <w:moveToRangeEnd w:id="2877"/>
      <w:ins w:id="2879" w:author="Michele Hart" w:date="2016-03-02T17:13:00Z">
        <w:r>
          <w:br/>
        </w:r>
      </w:ins>
    </w:p>
    <w:p w14:paraId="3468531B" w14:textId="77777777" w:rsidR="00834685" w:rsidRDefault="00834685">
      <w:pPr>
        <w:pStyle w:val="ListParagraph"/>
        <w:numPr>
          <w:ilvl w:val="0"/>
          <w:numId w:val="21"/>
        </w:numPr>
        <w:rPr>
          <w:ins w:id="2880" w:author="Michele Hart" w:date="2016-03-02T17:13:00Z"/>
        </w:rPr>
        <w:pPrChange w:id="2881" w:author="Michele Hart" w:date="2016-03-02T17:12:00Z">
          <w:pPr/>
        </w:pPrChange>
      </w:pPr>
    </w:p>
    <w:p w14:paraId="0D36F9E5" w14:textId="573ECF31" w:rsidR="00BA1455" w:rsidDel="00E66265" w:rsidRDefault="00834685">
      <w:pPr>
        <w:pStyle w:val="ListParagraph"/>
        <w:numPr>
          <w:ilvl w:val="0"/>
          <w:numId w:val="21"/>
        </w:numPr>
        <w:rPr>
          <w:del w:id="2882" w:author="Michele Hart" w:date="2016-03-02T17:13:00Z"/>
        </w:rPr>
        <w:pPrChange w:id="2883" w:author="Michele Hart" w:date="2016-03-02T17:23:00Z">
          <w:pPr>
            <w:pStyle w:val="Heading1"/>
            <w:numPr>
              <w:numId w:val="8"/>
            </w:numPr>
            <w:ind w:left="720" w:hanging="360"/>
          </w:pPr>
        </w:pPrChange>
      </w:pPr>
      <w:ins w:id="2884" w:author="Michele Hart" w:date="2016-03-02T17:15:00Z">
        <w:r>
          <w:t xml:space="preserve">Another reason to </w:t>
        </w:r>
      </w:ins>
      <w:ins w:id="2885" w:author="Michele Hart" w:date="2016-03-02T17:18:00Z">
        <w:r>
          <w:t>explicitly</w:t>
        </w:r>
      </w:ins>
      <w:ins w:id="2886" w:author="Michele Hart" w:date="2016-03-02T17:15:00Z">
        <w:r>
          <w:t xml:space="preserve"> set the Start and End points is if you</w:t>
        </w:r>
      </w:ins>
      <w:ins w:id="2887" w:author="Michele Hart" w:date="2016-03-02T17:16:00Z">
        <w:r>
          <w:t xml:space="preserve">’re comparing </w:t>
        </w:r>
      </w:ins>
      <w:ins w:id="2888" w:author="Michele Hart" w:date="2016-10-03T01:23:00Z">
        <w:r w:rsidR="00C30876">
          <w:t>two</w:t>
        </w:r>
      </w:ins>
      <w:ins w:id="2889" w:author="Michele Hart" w:date="2016-03-02T17:16:00Z">
        <w:r>
          <w:t xml:space="preserve"> or more charts on the same page using the same Y-axis field.  For example, if you</w:t>
        </w:r>
      </w:ins>
      <w:ins w:id="2890" w:author="Michele Hart" w:date="2016-03-02T17:17:00Z">
        <w:r>
          <w:t xml:space="preserve">’re looking at </w:t>
        </w:r>
      </w:ins>
      <w:ins w:id="2891" w:author="Michele Hart" w:date="2016-10-03T01:46:00Z">
        <w:r w:rsidR="00A9202B">
          <w:t>cumulative event counts</w:t>
        </w:r>
      </w:ins>
      <w:ins w:id="2892" w:author="Michele Hart" w:date="2016-03-02T17:17:00Z">
        <w:r>
          <w:t xml:space="preserve">, </w:t>
        </w:r>
      </w:ins>
      <w:ins w:id="2893" w:author="Michele Hart" w:date="2016-03-02T17:19:00Z">
        <w:r>
          <w:t xml:space="preserve">and </w:t>
        </w:r>
      </w:ins>
      <w:ins w:id="2894" w:author="Michele Hart" w:date="2016-10-03T01:47:00Z">
        <w:r w:rsidR="00A9202B">
          <w:t>the United Kingdom</w:t>
        </w:r>
      </w:ins>
      <w:ins w:id="2895" w:author="Michele Hart" w:date="2016-03-02T17:19:00Z">
        <w:r>
          <w:t xml:space="preserve"> has </w:t>
        </w:r>
      </w:ins>
      <w:ins w:id="2896" w:author="Michele Hart" w:date="2016-10-03T01:47:00Z">
        <w:r w:rsidR="00A9202B">
          <w:t>count</w:t>
        </w:r>
      </w:ins>
      <w:ins w:id="2897" w:author="Michele Hart" w:date="2016-03-02T17:19:00Z">
        <w:r>
          <w:t xml:space="preserve">s that range from </w:t>
        </w:r>
      </w:ins>
      <w:ins w:id="2898" w:author="Michele Hart" w:date="2016-10-03T01:47:00Z">
        <w:r w:rsidR="00A9202B">
          <w:t>1</w:t>
        </w:r>
      </w:ins>
      <w:ins w:id="2899" w:author="Michele Hart" w:date="2016-03-02T17:19:00Z">
        <w:r>
          <w:t xml:space="preserve"> to </w:t>
        </w:r>
      </w:ins>
      <w:ins w:id="2900" w:author="Michele Hart" w:date="2016-10-03T01:47:00Z">
        <w:r w:rsidR="00A9202B">
          <w:t>70</w:t>
        </w:r>
      </w:ins>
      <w:ins w:id="2901" w:author="Michele Hart" w:date="2016-03-02T17:19:00Z">
        <w:r>
          <w:t xml:space="preserve"> and </w:t>
        </w:r>
      </w:ins>
      <w:ins w:id="2902" w:author="Michele Hart" w:date="2016-10-03T01:47:00Z">
        <w:r w:rsidR="00A9202B">
          <w:t>Australia</w:t>
        </w:r>
      </w:ins>
      <w:ins w:id="2903" w:author="Michele Hart" w:date="2016-03-02T17:19:00Z">
        <w:r>
          <w:t xml:space="preserve"> has </w:t>
        </w:r>
      </w:ins>
      <w:ins w:id="2904" w:author="Michele Hart" w:date="2016-10-03T01:47:00Z">
        <w:r w:rsidR="00A9202B">
          <w:t>counts</w:t>
        </w:r>
      </w:ins>
      <w:ins w:id="2905" w:author="Michele Hart" w:date="2016-03-02T17:19:00Z">
        <w:r>
          <w:t xml:space="preserve"> that range from </w:t>
        </w:r>
      </w:ins>
      <w:ins w:id="2906" w:author="Michele Hart" w:date="2016-10-03T01:48:00Z">
        <w:r w:rsidR="00A9202B">
          <w:t xml:space="preserve">1 </w:t>
        </w:r>
      </w:ins>
      <w:ins w:id="2907" w:author="Michele Hart" w:date="2016-03-02T17:20:00Z">
        <w:r>
          <w:t xml:space="preserve">to </w:t>
        </w:r>
      </w:ins>
      <w:ins w:id="2908" w:author="Michele Hart" w:date="2016-10-03T01:48:00Z">
        <w:r w:rsidR="00A9202B">
          <w:t>12</w:t>
        </w:r>
      </w:ins>
      <w:ins w:id="2909" w:author="Michele Hart" w:date="2016-03-02T17:20:00Z">
        <w:r>
          <w:t xml:space="preserve">, </w:t>
        </w:r>
      </w:ins>
      <w:ins w:id="2910" w:author="Michele Hart" w:date="2016-03-02T17:21:00Z">
        <w:r w:rsidR="00A9202B">
          <w:t xml:space="preserve">the 2 </w:t>
        </w:r>
      </w:ins>
      <w:ins w:id="2911" w:author="Michele Hart" w:date="2016-10-03T01:48:00Z">
        <w:r w:rsidR="00A9202B">
          <w:t>l</w:t>
        </w:r>
      </w:ins>
      <w:ins w:id="2912" w:author="Michele Hart" w:date="2016-03-02T17:21:00Z">
        <w:r w:rsidR="00472228">
          <w:t>ine charts will display</w:t>
        </w:r>
      </w:ins>
      <w:ins w:id="2913" w:author="Michele Hart" w:date="2016-03-02T17:20:00Z">
        <w:r w:rsidR="00472228">
          <w:t xml:space="preserve"> very different Y-ax</w:t>
        </w:r>
      </w:ins>
      <w:ins w:id="2914" w:author="Michele Hart" w:date="2016-03-02T17:21:00Z">
        <w:r w:rsidR="00472228">
          <w:t>e</w:t>
        </w:r>
      </w:ins>
      <w:ins w:id="2915" w:author="Michele Hart" w:date="2016-03-02T17:20:00Z">
        <w:r w:rsidR="00472228">
          <w:t xml:space="preserve">s </w:t>
        </w:r>
      </w:ins>
      <w:ins w:id="2916" w:author="Michele Hart" w:date="2016-03-02T17:21:00Z">
        <w:r w:rsidR="00472228">
          <w:t>(</w:t>
        </w:r>
      </w:ins>
      <w:ins w:id="2917" w:author="Michele Hart" w:date="2016-10-03T01:48:00Z">
        <w:r w:rsidR="00A9202B">
          <w:t>Figure x</w:t>
        </w:r>
      </w:ins>
      <w:ins w:id="2918" w:author="Michele Hart" w:date="2016-03-02T17:21:00Z">
        <w:r w:rsidR="00472228">
          <w:t>). This makes it difficult to compare at a glance. Instead, set the charts to use the same Y-axis range</w:t>
        </w:r>
      </w:ins>
      <w:ins w:id="2919" w:author="Michele Hart" w:date="2016-10-03T01:48:00Z">
        <w:r w:rsidR="00A9202B">
          <w:t xml:space="preserve"> (Figure x)</w:t>
        </w:r>
      </w:ins>
      <w:ins w:id="2920" w:author="Michele Hart" w:date="2016-03-02T17:21:00Z">
        <w:r w:rsidR="00472228">
          <w:t>.</w:t>
        </w:r>
      </w:ins>
    </w:p>
    <w:p w14:paraId="70736133" w14:textId="77777777" w:rsidR="00E66265" w:rsidRDefault="00E66265">
      <w:pPr>
        <w:pStyle w:val="ListParagraph"/>
        <w:numPr>
          <w:ilvl w:val="0"/>
          <w:numId w:val="21"/>
        </w:numPr>
        <w:rPr>
          <w:ins w:id="2921" w:author="Michele Hart" w:date="2016-10-03T01:45:00Z"/>
        </w:rPr>
        <w:pPrChange w:id="2922" w:author="Michele Hart" w:date="2016-03-02T17:23:00Z">
          <w:pPr/>
        </w:pPrChange>
      </w:pPr>
    </w:p>
    <w:p w14:paraId="111D88E1" w14:textId="2A2B61C7" w:rsidR="00BA1455" w:rsidDel="00E66265" w:rsidRDefault="00E66265">
      <w:pPr>
        <w:rPr>
          <w:del w:id="2923" w:author="Unknown"/>
        </w:rPr>
        <w:pPrChange w:id="2924" w:author="Michele Hart" w:date="2016-10-03T01:46:00Z">
          <w:pPr>
            <w:pStyle w:val="Heading1"/>
            <w:numPr>
              <w:numId w:val="8"/>
            </w:numPr>
            <w:ind w:left="720" w:hanging="360"/>
          </w:pPr>
        </w:pPrChange>
      </w:pPr>
      <w:ins w:id="2925" w:author="Michele Hart" w:date="2016-10-03T01:45:00Z">
        <w:r>
          <w:rPr>
            <w:noProof/>
          </w:rPr>
          <w:drawing>
            <wp:inline distT="0" distB="0" distL="0" distR="0" wp14:anchorId="02856C9C" wp14:editId="3641C9A5">
              <wp:extent cx="3314987" cy="3878916"/>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ower-bi-line-chart2.png"/>
                      <pic:cNvPicPr/>
                    </pic:nvPicPr>
                    <pic:blipFill>
                      <a:blip r:embed="rId76">
                        <a:extLst>
                          <a:ext uri="{28A0092B-C50C-407E-A947-70E740481C1C}">
                            <a14:useLocalDpi xmlns:a14="http://schemas.microsoft.com/office/drawing/2010/main" val="0"/>
                          </a:ext>
                        </a:extLst>
                      </a:blip>
                      <a:stretch>
                        <a:fillRect/>
                      </a:stretch>
                    </pic:blipFill>
                    <pic:spPr>
                      <a:xfrm>
                        <a:off x="0" y="0"/>
                        <a:ext cx="3314987" cy="3878916"/>
                      </a:xfrm>
                      <a:prstGeom prst="rect">
                        <a:avLst/>
                      </a:prstGeom>
                    </pic:spPr>
                  </pic:pic>
                </a:graphicData>
              </a:graphic>
            </wp:inline>
          </w:drawing>
        </w:r>
      </w:ins>
    </w:p>
    <w:p w14:paraId="5D52E8E8" w14:textId="533C1AA0" w:rsidR="00E66265" w:rsidRDefault="00E66265">
      <w:pPr>
        <w:rPr>
          <w:ins w:id="2926" w:author="Michele Hart" w:date="2016-10-03T01:46:00Z"/>
        </w:rPr>
      </w:pPr>
    </w:p>
    <w:p w14:paraId="43D65C25" w14:textId="0F911E4C" w:rsidR="00E66265" w:rsidRDefault="00E66265">
      <w:pPr>
        <w:pStyle w:val="Figure"/>
        <w:rPr>
          <w:ins w:id="2927" w:author="Michele Hart" w:date="2016-10-03T01:46:00Z"/>
        </w:rPr>
        <w:pPrChange w:id="2928" w:author="Michele Hart" w:date="2016-10-03T01:46:00Z">
          <w:pPr/>
        </w:pPrChange>
      </w:pPr>
      <w:ins w:id="2929" w:author="Michele Hart" w:date="2016-10-03T01:46:00Z">
        <w:r>
          <w:t>Line charts with different y-axes</w:t>
        </w:r>
      </w:ins>
    </w:p>
    <w:p w14:paraId="4D43F85D" w14:textId="439BEED0" w:rsidR="00E66265" w:rsidRDefault="00E66265">
      <w:pPr>
        <w:rPr>
          <w:ins w:id="2930" w:author="Michele Hart" w:date="2016-10-03T01:46:00Z"/>
        </w:rPr>
      </w:pPr>
    </w:p>
    <w:p w14:paraId="50257209" w14:textId="123B3765" w:rsidR="00E66265" w:rsidRDefault="00E66265">
      <w:pPr>
        <w:rPr>
          <w:ins w:id="2931" w:author="Michele Hart" w:date="2016-10-03T01:46:00Z"/>
        </w:rPr>
      </w:pPr>
      <w:ins w:id="2932" w:author="Michele Hart" w:date="2016-10-03T01:46:00Z">
        <w:r>
          <w:rPr>
            <w:noProof/>
          </w:rPr>
          <w:lastRenderedPageBreak/>
          <w:drawing>
            <wp:inline distT="0" distB="0" distL="0" distR="0" wp14:anchorId="09F0A679" wp14:editId="590AE68B">
              <wp:extent cx="3337849" cy="3490262"/>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ower-bi-line-chart3.png"/>
                      <pic:cNvPicPr/>
                    </pic:nvPicPr>
                    <pic:blipFill>
                      <a:blip r:embed="rId77">
                        <a:extLst>
                          <a:ext uri="{28A0092B-C50C-407E-A947-70E740481C1C}">
                            <a14:useLocalDpi xmlns:a14="http://schemas.microsoft.com/office/drawing/2010/main" val="0"/>
                          </a:ext>
                        </a:extLst>
                      </a:blip>
                      <a:stretch>
                        <a:fillRect/>
                      </a:stretch>
                    </pic:blipFill>
                    <pic:spPr>
                      <a:xfrm>
                        <a:off x="0" y="0"/>
                        <a:ext cx="3337849" cy="3490262"/>
                      </a:xfrm>
                      <a:prstGeom prst="rect">
                        <a:avLst/>
                      </a:prstGeom>
                    </pic:spPr>
                  </pic:pic>
                </a:graphicData>
              </a:graphic>
            </wp:inline>
          </w:drawing>
        </w:r>
      </w:ins>
    </w:p>
    <w:p w14:paraId="04C8C974" w14:textId="1D34F267" w:rsidR="00E66265" w:rsidRPr="00E66265" w:rsidRDefault="00E66265">
      <w:pPr>
        <w:pStyle w:val="Figure"/>
        <w:rPr>
          <w:ins w:id="2933" w:author="Michele Hart" w:date="2016-10-03T01:45:00Z"/>
          <w:rPrChange w:id="2934" w:author="Michele Hart" w:date="2016-10-03T01:46:00Z">
            <w:rPr>
              <w:ins w:id="2935" w:author="Michele Hart" w:date="2016-10-03T01:45:00Z"/>
            </w:rPr>
          </w:rPrChange>
        </w:rPr>
        <w:pPrChange w:id="2936" w:author="Michele Hart" w:date="2016-10-03T01:46:00Z">
          <w:pPr/>
        </w:pPrChange>
      </w:pPr>
      <w:ins w:id="2937" w:author="Michele Hart" w:date="2016-10-03T01:46:00Z">
        <w:r>
          <w:t>Line charts with matching y-axes</w:t>
        </w:r>
      </w:ins>
    </w:p>
    <w:p w14:paraId="3518EC8A" w14:textId="40B1F1AF" w:rsidR="00BA1455" w:rsidDel="00834685" w:rsidRDefault="00BA1455">
      <w:pPr>
        <w:rPr>
          <w:ins w:id="2938" w:author="Marc Reguera" w:date="2016-02-10T08:34:00Z"/>
          <w:del w:id="2939" w:author="Michele Hart" w:date="2016-03-02T17:12:00Z"/>
        </w:rPr>
      </w:pPr>
    </w:p>
    <w:p w14:paraId="18374AF1" w14:textId="5AB3ED2D" w:rsidR="00BA1455" w:rsidDel="00834685" w:rsidRDefault="00BA1455">
      <w:pPr>
        <w:rPr>
          <w:ins w:id="2940" w:author="Marc Reguera" w:date="2016-02-10T08:34:00Z"/>
          <w:del w:id="2941" w:author="Michele Hart" w:date="2016-03-02T17:12:00Z"/>
        </w:rPr>
      </w:pPr>
    </w:p>
    <w:p w14:paraId="1C42CD1B" w14:textId="739232C2" w:rsidR="00BA1455" w:rsidDel="00834685" w:rsidRDefault="00BA1455">
      <w:pPr>
        <w:rPr>
          <w:ins w:id="2942" w:author="Marc Reguera" w:date="2016-02-10T08:34:00Z"/>
          <w:del w:id="2943" w:author="Michele Hart" w:date="2016-03-02T17:12:00Z"/>
        </w:rPr>
      </w:pPr>
    </w:p>
    <w:p w14:paraId="49C33836" w14:textId="70884FC1" w:rsidR="00BA1455" w:rsidDel="00834685" w:rsidRDefault="00BA1455">
      <w:pPr>
        <w:rPr>
          <w:ins w:id="2944" w:author="Marc Reguera" w:date="2016-02-10T08:34:00Z"/>
          <w:del w:id="2945" w:author="Michele Hart" w:date="2016-03-02T17:12:00Z"/>
        </w:rPr>
      </w:pPr>
    </w:p>
    <w:p w14:paraId="61503A52" w14:textId="7E1402DD" w:rsidR="00BA1455" w:rsidDel="00834685" w:rsidRDefault="00BA1455">
      <w:pPr>
        <w:rPr>
          <w:ins w:id="2946" w:author="Marc Reguera" w:date="2016-02-10T08:34:00Z"/>
          <w:del w:id="2947" w:author="Michele Hart" w:date="2016-03-02T17:12:00Z"/>
        </w:rPr>
      </w:pPr>
    </w:p>
    <w:p w14:paraId="5DDA394C" w14:textId="749FEEBB" w:rsidR="00BA1455" w:rsidDel="00834685" w:rsidRDefault="00BA1455">
      <w:pPr>
        <w:rPr>
          <w:ins w:id="2948" w:author="Marc Reguera" w:date="2016-02-10T08:34:00Z"/>
          <w:del w:id="2949" w:author="Michele Hart" w:date="2016-03-02T17:12:00Z"/>
        </w:rPr>
      </w:pPr>
    </w:p>
    <w:p w14:paraId="17D50CD3" w14:textId="233D1867" w:rsidR="00BA1455" w:rsidDel="00834685" w:rsidRDefault="00BA1455">
      <w:pPr>
        <w:rPr>
          <w:ins w:id="2950" w:author="Marc Reguera" w:date="2016-02-10T08:34:00Z"/>
          <w:del w:id="2951" w:author="Michele Hart" w:date="2016-03-02T17:12:00Z"/>
        </w:rPr>
      </w:pPr>
    </w:p>
    <w:p w14:paraId="6359C9ED" w14:textId="4EF1524F" w:rsidR="00BA1455" w:rsidDel="00834685" w:rsidRDefault="00BA1455">
      <w:pPr>
        <w:rPr>
          <w:ins w:id="2952" w:author="Marc Reguera" w:date="2016-02-10T08:34:00Z"/>
          <w:del w:id="2953" w:author="Michele Hart" w:date="2016-03-02T17:12:00Z"/>
        </w:rPr>
      </w:pPr>
    </w:p>
    <w:p w14:paraId="06A469AF" w14:textId="1EC6742F" w:rsidR="00BA1455" w:rsidDel="00834685" w:rsidRDefault="00BA1455">
      <w:pPr>
        <w:rPr>
          <w:ins w:id="2954" w:author="Marc Reguera" w:date="2016-02-10T08:34:00Z"/>
          <w:del w:id="2955" w:author="Michele Hart" w:date="2016-03-02T17:12:00Z"/>
        </w:rPr>
      </w:pPr>
    </w:p>
    <w:p w14:paraId="6C771738" w14:textId="38EE687D" w:rsidR="00BA1455" w:rsidDel="00834685" w:rsidRDefault="00BA1455">
      <w:pPr>
        <w:rPr>
          <w:ins w:id="2956" w:author="Marc Reguera" w:date="2016-02-10T08:34:00Z"/>
          <w:del w:id="2957" w:author="Michele Hart" w:date="2016-03-02T17:12:00Z"/>
        </w:rPr>
      </w:pPr>
    </w:p>
    <w:p w14:paraId="2FC2A579" w14:textId="632123A0" w:rsidR="00BA1455" w:rsidDel="00834685" w:rsidRDefault="00BA1455">
      <w:pPr>
        <w:rPr>
          <w:ins w:id="2958" w:author="Marc Reguera" w:date="2016-02-10T08:34:00Z"/>
          <w:del w:id="2959" w:author="Michele Hart" w:date="2016-03-02T17:12:00Z"/>
        </w:rPr>
      </w:pPr>
    </w:p>
    <w:p w14:paraId="5952DC9C" w14:textId="77777777" w:rsidR="00BA1455" w:rsidDel="00834685" w:rsidRDefault="00BA1455">
      <w:pPr>
        <w:rPr>
          <w:ins w:id="2960" w:author="Marc Reguera" w:date="2016-02-10T08:34:00Z"/>
          <w:del w:id="2961" w:author="Michele Hart" w:date="2016-03-02T17:12:00Z"/>
        </w:rPr>
      </w:pPr>
    </w:p>
    <w:p w14:paraId="5AE63BB7" w14:textId="1FC98285" w:rsidR="00BA1455" w:rsidDel="00834685" w:rsidRDefault="00C056C1">
      <w:pPr>
        <w:rPr>
          <w:del w:id="2962" w:author="Michele Hart" w:date="2016-03-02T17:14:00Z"/>
        </w:rPr>
      </w:pPr>
      <w:ins w:id="2963" w:author="Will Thompson" w:date="2016-02-11T10:47:00Z">
        <w:del w:id="2964" w:author="Michele Hart" w:date="2016-03-02T17:15:00Z">
          <w:r w:rsidDel="00834685">
            <w:delText xml:space="preserve">If </w:delText>
          </w:r>
        </w:del>
        <w:del w:id="2965" w:author="Michele Hart" w:date="2016-03-02T17:23:00Z">
          <w:r w:rsidDel="00E81BDE">
            <w:delText xml:space="preserve">you choose to place multiple charts above and below each other like this, to make it easier to compare across series, </w:delText>
          </w:r>
        </w:del>
        <w:del w:id="2966" w:author="Michele Hart" w:date="2016-03-02T17:13:00Z">
          <w:r w:rsidDel="00834685">
            <w:delText xml:space="preserve">make sure you </w:delText>
          </w:r>
        </w:del>
        <w:del w:id="2967" w:author="Michele Hart" w:date="2016-03-02T17:23:00Z">
          <w:r w:rsidDel="00E81BDE">
            <w:delText xml:space="preserve">line up the </w:delText>
          </w:r>
        </w:del>
        <w:del w:id="2968" w:author="Michele Hart" w:date="2016-03-02T17:13:00Z">
          <w:r w:rsidDel="00834685">
            <w:delText>x</w:delText>
          </w:r>
        </w:del>
        <w:del w:id="2969" w:author="Michele Hart" w:date="2016-03-02T17:23:00Z">
          <w:r w:rsidDel="00E81BDE">
            <w:delText>-axis</w:delText>
          </w:r>
        </w:del>
      </w:ins>
      <w:ins w:id="2970" w:author="Will Thompson" w:date="2016-02-11T10:48:00Z">
        <w:del w:id="2971" w:author="Michele Hart" w:date="2016-03-02T17:23:00Z">
          <w:r w:rsidDel="00E81BDE">
            <w:delText xml:space="preserve">. </w:delText>
          </w:r>
          <w:commentRangeStart w:id="2972"/>
          <w:r w:rsidDel="00E81BDE">
            <w:delText>Use filters to make sure that the same range of values is shown.</w:delText>
          </w:r>
        </w:del>
      </w:ins>
      <w:commentRangeEnd w:id="2972"/>
      <w:del w:id="2973" w:author="Michele Hart" w:date="2016-03-02T17:23:00Z">
        <w:r w:rsidR="00834685" w:rsidDel="00E81BDE">
          <w:rPr>
            <w:rStyle w:val="CommentReference"/>
          </w:rPr>
          <w:commentReference w:id="2972"/>
        </w:r>
      </w:del>
    </w:p>
    <w:p w14:paraId="692921A8" w14:textId="1F941961" w:rsidR="00C056C1" w:rsidDel="00472228" w:rsidRDefault="00C056C1">
      <w:pPr>
        <w:rPr>
          <w:ins w:id="2974" w:author="Marc Reguera" w:date="2016-02-10T08:34:00Z"/>
          <w:del w:id="2975" w:author="Michele Hart" w:date="2016-03-02T17:22:00Z"/>
        </w:rPr>
      </w:pPr>
      <w:ins w:id="2976" w:author="Will Thompson" w:date="2016-02-11T10:48:00Z">
        <w:del w:id="2977" w:author="Michele Hart" w:date="2016-03-02T17:14:00Z">
          <w:r w:rsidDel="00834685">
            <w:delText xml:space="preserve">You can also make sure that the y-axes are over the same range if you want users to easily compare the absolute values between the charts. </w:delText>
          </w:r>
        </w:del>
        <w:del w:id="2978" w:author="Michele Hart" w:date="2016-03-02T17:22:00Z">
          <w:r w:rsidDel="00472228">
            <w:delText xml:space="preserve">If </w:delText>
          </w:r>
        </w:del>
      </w:ins>
      <w:ins w:id="2979" w:author="Will Thompson" w:date="2016-02-11T10:49:00Z">
        <w:del w:id="2980" w:author="Michele Hart" w:date="2016-03-02T17:22:00Z">
          <w:r w:rsidDel="00472228">
            <w:delText xml:space="preserve">you’re trying to communicate the similarities or differences in the overall trend, the default axis values needn’t be changed. You can override the </w:delText>
          </w:r>
        </w:del>
      </w:ins>
      <w:ins w:id="2981" w:author="Will Thompson" w:date="2016-02-11T10:51:00Z">
        <w:del w:id="2982" w:author="Michele Hart" w:date="2016-03-02T17:22:00Z">
          <w:r w:rsidDel="00472228">
            <w:delText xml:space="preserve">Start and End values for the </w:delText>
          </w:r>
        </w:del>
      </w:ins>
      <w:ins w:id="2983" w:author="Will Thompson" w:date="2016-02-11T10:49:00Z">
        <w:del w:id="2984" w:author="Michele Hart" w:date="2016-03-02T17:22:00Z">
          <w:r w:rsidDel="00472228">
            <w:delText xml:space="preserve">axis range </w:delText>
          </w:r>
        </w:del>
      </w:ins>
      <w:ins w:id="2985" w:author="Will Thompson" w:date="2016-02-11T10:50:00Z">
        <w:del w:id="2986" w:author="Michele Hart" w:date="2016-03-02T17:22:00Z">
          <w:r w:rsidDel="00472228">
            <w:delText>in the formatting pane:</w:delText>
          </w:r>
        </w:del>
      </w:ins>
    </w:p>
    <w:p w14:paraId="4D8DBCA9" w14:textId="7A7B5055" w:rsidR="00BA1455" w:rsidRDefault="00C056C1">
      <w:pPr>
        <w:rPr>
          <w:ins w:id="2987" w:author="Will Thompson" w:date="2016-02-11T10:51:00Z"/>
        </w:rPr>
        <w:pPrChange w:id="2988" w:author="Michele Hart" w:date="2016-10-03T01:45:00Z">
          <w:pPr>
            <w:pStyle w:val="Heading1"/>
            <w:numPr>
              <w:numId w:val="8"/>
            </w:numPr>
            <w:ind w:left="720" w:hanging="360"/>
          </w:pPr>
        </w:pPrChange>
      </w:pPr>
      <w:moveFromRangeStart w:id="2989" w:author="Michele Hart" w:date="2016-03-02T17:15:00Z" w:name="move444702270"/>
      <w:moveFrom w:id="2990" w:author="Michele Hart" w:date="2016-03-02T17:15:00Z">
        <w:ins w:id="2991" w:author="Will Thompson" w:date="2016-02-11T10:51:00Z">
          <w:r w:rsidDel="00834685">
            <w:rPr>
              <w:noProof/>
            </w:rPr>
            <w:drawing>
              <wp:inline distT="0" distB="0" distL="0" distR="0" wp14:anchorId="0C628954" wp14:editId="67C5C510">
                <wp:extent cx="1752600" cy="24288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52600" cy="2428875"/>
                        </a:xfrm>
                        <a:prstGeom prst="rect">
                          <a:avLst/>
                        </a:prstGeom>
                      </pic:spPr>
                    </pic:pic>
                  </a:graphicData>
                </a:graphic>
              </wp:inline>
            </w:drawing>
          </w:r>
        </w:ins>
      </w:moveFrom>
      <w:moveFromRangeEnd w:id="2989"/>
    </w:p>
    <w:p w14:paraId="50129B4F" w14:textId="0679F88F" w:rsidR="00834685" w:rsidRDefault="00C056C1">
      <w:pPr>
        <w:rPr>
          <w:ins w:id="2992" w:author="Michele Hart" w:date="2016-03-02T17:10:00Z"/>
        </w:rPr>
        <w:pPrChange w:id="2993" w:author="Marc Reguera" w:date="2016-02-10T08:34:00Z">
          <w:pPr>
            <w:pStyle w:val="Heading1"/>
            <w:numPr>
              <w:numId w:val="8"/>
            </w:numPr>
            <w:ind w:left="720" w:hanging="360"/>
          </w:pPr>
        </w:pPrChange>
      </w:pPr>
      <w:ins w:id="2994" w:author="Will Thompson" w:date="2016-02-11T10:57:00Z">
        <w:r>
          <w:t xml:space="preserve">You can find more information on changing these properties here </w:t>
        </w:r>
        <w:r w:rsidRPr="00C056C1">
          <w:t>https://powerbi.microsoft.com/en-us/documentation/powerbi-service-tutorial-customize-x-axis-and-y-axis-properties/</w:t>
        </w:r>
        <w:r>
          <w:t xml:space="preserve"> </w:t>
        </w:r>
      </w:ins>
    </w:p>
    <w:p w14:paraId="79452469" w14:textId="77777777" w:rsidR="00834685" w:rsidRDefault="00834685" w:rsidP="00834685">
      <w:pPr>
        <w:rPr>
          <w:ins w:id="2995" w:author="Michele Hart" w:date="2016-03-02T17:10:00Z"/>
        </w:rPr>
      </w:pPr>
      <w:ins w:id="2996" w:author="Michele Hart" w:date="2016-03-02T17:10:00Z">
        <w:r>
          <w:t>For more info about Line charts:</w:t>
        </w:r>
      </w:ins>
    </w:p>
    <w:p w14:paraId="6C92CE79" w14:textId="77777777" w:rsidR="00834685" w:rsidRDefault="00834685" w:rsidP="00834685">
      <w:pPr>
        <w:rPr>
          <w:ins w:id="2997" w:author="Michele Hart" w:date="2016-03-02T17:10:00Z"/>
          <w:rStyle w:val="Hyperlink"/>
        </w:rPr>
      </w:pPr>
      <w:ins w:id="2998" w:author="Michele Hart" w:date="2016-03-02T17:10:00Z">
        <w:r>
          <w:fldChar w:fldCharType="begin"/>
        </w:r>
        <w:r>
          <w:instrText xml:space="preserve"> HYPERLINK "http://www.perceptualedge.com/articles/visual_business_intelligence/line_graphs_and_irregular_intervals.pdf" </w:instrText>
        </w:r>
        <w:r>
          <w:fldChar w:fldCharType="separate"/>
        </w:r>
        <w:r w:rsidRPr="002B206F">
          <w:rPr>
            <w:rStyle w:val="Hyperlink"/>
          </w:rPr>
          <w:t>http://www.perceptualedge.com/articles/visual_business_intelligence/line_graphs_and_irregular_intervals.pdf</w:t>
        </w:r>
        <w:r>
          <w:rPr>
            <w:rStyle w:val="Hyperlink"/>
          </w:rPr>
          <w:fldChar w:fldCharType="end"/>
        </w:r>
      </w:ins>
    </w:p>
    <w:p w14:paraId="5707F250" w14:textId="77777777" w:rsidR="00834685" w:rsidRDefault="00834685" w:rsidP="00834685">
      <w:pPr>
        <w:rPr>
          <w:ins w:id="2999" w:author="Michele Hart" w:date="2016-03-02T17:10:00Z"/>
        </w:rPr>
      </w:pPr>
      <w:ins w:id="3000" w:author="Michele Hart" w:date="2016-03-02T17:10:00Z">
        <w:r>
          <w:fldChar w:fldCharType="begin"/>
        </w:r>
        <w:r>
          <w:instrText xml:space="preserve"> HYPERLINK "http://www.columnfivemedia.com/data-visualization-101-line-charts" </w:instrText>
        </w:r>
        <w:r>
          <w:fldChar w:fldCharType="separate"/>
        </w:r>
        <w:r w:rsidRPr="009D6C7B">
          <w:rPr>
            <w:rStyle w:val="Hyperlink"/>
          </w:rPr>
          <w:t>http://www.columnfivemedia.com/data-visualization-101-line-charts</w:t>
        </w:r>
        <w:r>
          <w:rPr>
            <w:rStyle w:val="Hyperlink"/>
          </w:rPr>
          <w:fldChar w:fldCharType="end"/>
        </w:r>
        <w:r>
          <w:t xml:space="preserve"> </w:t>
        </w:r>
      </w:ins>
    </w:p>
    <w:p w14:paraId="66E7D8BA" w14:textId="77777777" w:rsidR="00834685" w:rsidRDefault="00834685" w:rsidP="00834685">
      <w:pPr>
        <w:rPr>
          <w:ins w:id="3001" w:author="Michele Hart" w:date="2016-03-02T17:10:00Z"/>
        </w:rPr>
      </w:pPr>
      <w:ins w:id="3002" w:author="Michele Hart" w:date="2016-03-02T17:10:00Z">
        <w:r>
          <w:fldChar w:fldCharType="begin"/>
        </w:r>
        <w:r>
          <w:instrText xml:space="preserve"> HYPERLINK "http://www.datavizcatalogue.com/methods/line_graph.html" \l ".VYV-Uo3bLJw" </w:instrText>
        </w:r>
        <w:r>
          <w:fldChar w:fldCharType="separate"/>
        </w:r>
        <w:r w:rsidRPr="009D6C7B">
          <w:rPr>
            <w:rStyle w:val="Hyperlink"/>
          </w:rPr>
          <w:t>http://www.datavizcatalogue.com/methods/line_graph.html#.VYV-Uo3bLJw</w:t>
        </w:r>
        <w:r>
          <w:rPr>
            <w:rStyle w:val="Hyperlink"/>
          </w:rPr>
          <w:fldChar w:fldCharType="end"/>
        </w:r>
        <w:r>
          <w:t xml:space="preserve"> </w:t>
        </w:r>
      </w:ins>
    </w:p>
    <w:p w14:paraId="7F8171AA" w14:textId="77777777" w:rsidR="00834685" w:rsidRPr="00C056C1" w:rsidRDefault="00834685">
      <w:pPr>
        <w:rPr>
          <w:ins w:id="3003" w:author="Marc Reguera" w:date="2016-02-10T08:33:00Z"/>
        </w:rPr>
        <w:pPrChange w:id="3004" w:author="Marc Reguera" w:date="2016-02-10T08:34:00Z">
          <w:pPr>
            <w:pStyle w:val="Heading1"/>
            <w:numPr>
              <w:numId w:val="8"/>
            </w:numPr>
            <w:ind w:left="720" w:hanging="360"/>
          </w:pPr>
        </w:pPrChange>
      </w:pPr>
    </w:p>
    <w:p w14:paraId="757F1E5A" w14:textId="77777777" w:rsidR="00131D5B" w:rsidRDefault="000A703B">
      <w:pPr>
        <w:pStyle w:val="Heading2"/>
        <w:rPr>
          <w:ins w:id="3005" w:author="Will Thompson" w:date="2016-02-12T10:41:00Z"/>
        </w:rPr>
        <w:pPrChange w:id="3006" w:author="Will Thompson" w:date="2016-02-12T10:41:00Z">
          <w:pPr>
            <w:pStyle w:val="Heading2Numbered"/>
          </w:pPr>
        </w:pPrChange>
      </w:pPr>
      <w:bookmarkStart w:id="3007" w:name="_Toc463088188"/>
      <w:ins w:id="3008" w:author="Marc Reguera" w:date="2016-02-10T08:37:00Z">
        <w:r>
          <w:t>Bar/Column Charts</w:t>
        </w:r>
        <w:bookmarkEnd w:id="3007"/>
        <w:r>
          <w:tab/>
        </w:r>
        <w:r>
          <w:tab/>
        </w:r>
      </w:ins>
    </w:p>
    <w:p w14:paraId="518B8FC9" w14:textId="699DA72B" w:rsidR="000A703B" w:rsidRPr="00AF0BAA" w:rsidRDefault="000A703B">
      <w:pPr>
        <w:rPr>
          <w:ins w:id="3009" w:author="Marc Reguera" w:date="2016-02-10T08:37:00Z"/>
        </w:rPr>
        <w:pPrChange w:id="3010" w:author="Will Thompson" w:date="2016-02-12T10:41:00Z">
          <w:pPr>
            <w:pStyle w:val="Heading2Numbered"/>
          </w:pPr>
        </w:pPrChange>
      </w:pPr>
      <w:ins w:id="3011" w:author="Marc Reguera" w:date="2016-02-10T08:37:00Z">
        <w:r>
          <w:rPr>
            <w:noProof/>
          </w:rPr>
          <w:drawing>
            <wp:inline distT="0" distB="0" distL="0" distR="0" wp14:anchorId="7ACE8278" wp14:editId="084A04A1">
              <wp:extent cx="723900" cy="365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3900" cy="365760"/>
                      </a:xfrm>
                      <a:prstGeom prst="rect">
                        <a:avLst/>
                      </a:prstGeom>
                    </pic:spPr>
                  </pic:pic>
                </a:graphicData>
              </a:graphic>
            </wp:inline>
          </w:drawing>
        </w:r>
      </w:ins>
    </w:p>
    <w:p w14:paraId="7217FD8A" w14:textId="3C6C2F77" w:rsidR="000A703B" w:rsidDel="00131D5B" w:rsidRDefault="000A703B">
      <w:pPr>
        <w:rPr>
          <w:ins w:id="3012" w:author="Marc Reguera" w:date="2016-02-10T08:37:00Z"/>
          <w:del w:id="3013" w:author="Will Thompson" w:date="2016-02-12T10:41:00Z"/>
        </w:rPr>
      </w:pPr>
    </w:p>
    <w:p w14:paraId="04CB806B" w14:textId="5C8B69F0" w:rsidR="00F9176E" w:rsidRDefault="000A703B">
      <w:pPr>
        <w:rPr>
          <w:ins w:id="3014" w:author="Michele Hart" w:date="2016-03-02T17:26:00Z"/>
        </w:rPr>
      </w:pPr>
      <w:ins w:id="3015" w:author="Marc Reguera" w:date="2016-02-10T08:37:00Z">
        <w:r>
          <w:t>If line charts are the standard</w:t>
        </w:r>
        <w:del w:id="3016" w:author="Will Thompson" w:date="2016-02-11T10:57:00Z">
          <w:r w:rsidDel="00C056C1">
            <w:delText>s</w:delText>
          </w:r>
        </w:del>
        <w:r>
          <w:t xml:space="preserve"> </w:t>
        </w:r>
        <w:del w:id="3017" w:author="Michele Hart" w:date="2016-03-02T17:25:00Z">
          <w:r w:rsidDel="00264A73">
            <w:delText>to look</w:delText>
          </w:r>
        </w:del>
      </w:ins>
      <w:ins w:id="3018" w:author="Michele Hart" w:date="2016-03-02T17:25:00Z">
        <w:r w:rsidR="00264A73">
          <w:t>for looking</w:t>
        </w:r>
      </w:ins>
      <w:ins w:id="3019" w:author="Marc Reguera" w:date="2016-02-10T08:37:00Z">
        <w:r>
          <w:t xml:space="preserve"> at data over time, bar charts are </w:t>
        </w:r>
        <w:del w:id="3020" w:author="Michele Hart" w:date="2016-03-02T17:24:00Z">
          <w:r w:rsidDel="00B93CEE">
            <w:delText>what you usually show use when you want</w:delText>
          </w:r>
        </w:del>
      </w:ins>
      <w:ins w:id="3021" w:author="Michele Hart" w:date="2016-03-02T17:24:00Z">
        <w:r w:rsidR="00B93CEE">
          <w:t>the standard</w:t>
        </w:r>
      </w:ins>
      <w:ins w:id="3022" w:author="Marc Reguera" w:date="2016-02-10T08:37:00Z">
        <w:r>
          <w:t xml:space="preserve"> </w:t>
        </w:r>
        <w:del w:id="3023" w:author="Michele Hart" w:date="2016-03-02T17:25:00Z">
          <w:r w:rsidDel="00264A73">
            <w:delText>to compare</w:delText>
          </w:r>
        </w:del>
      </w:ins>
      <w:ins w:id="3024" w:author="Michele Hart" w:date="2016-03-02T17:25:00Z">
        <w:r w:rsidR="00264A73">
          <w:t>for looking at</w:t>
        </w:r>
      </w:ins>
      <w:ins w:id="3025" w:author="Marc Reguera" w:date="2016-02-10T08:37:00Z">
        <w:r>
          <w:t xml:space="preserve"> a specific value across different categories.  If you sort the bars based on the number, you will </w:t>
        </w:r>
        <w:del w:id="3026" w:author="Will Thompson" w:date="2016-02-11T10:57:00Z">
          <w:r w:rsidDel="00942580">
            <w:delText xml:space="preserve">see </w:delText>
          </w:r>
        </w:del>
        <w:r>
          <w:t xml:space="preserve">instantly </w:t>
        </w:r>
      </w:ins>
      <w:ins w:id="3027" w:author="Will Thompson" w:date="2016-02-11T10:57:00Z">
        <w:r w:rsidR="00942580">
          <w:t xml:space="preserve">see the </w:t>
        </w:r>
      </w:ins>
      <w:ins w:id="3028" w:author="Marc Reguera" w:date="2016-02-10T08:37:00Z">
        <w:r>
          <w:t>top value</w:t>
        </w:r>
      </w:ins>
      <w:ins w:id="3029" w:author="Will Thompson" w:date="2016-02-11T10:57:00Z">
        <w:r w:rsidR="00942580">
          <w:t>s</w:t>
        </w:r>
      </w:ins>
      <w:ins w:id="3030" w:author="Marc Reguera" w:date="2016-02-10T08:37:00Z">
        <w:r>
          <w:t xml:space="preserve"> and distribution.  </w:t>
        </w:r>
      </w:ins>
      <w:ins w:id="3031" w:author="Michele Hart" w:date="2016-09-14T00:45:00Z">
        <w:r w:rsidR="00553EA8">
          <w:t>H</w:t>
        </w:r>
      </w:ins>
      <w:ins w:id="3032" w:author="Michele Hart" w:date="2016-03-02T17:36:00Z">
        <w:r w:rsidR="00F9176E">
          <w:t>orizontal</w:t>
        </w:r>
      </w:ins>
      <w:ins w:id="3033" w:author="Michele Hart" w:date="2016-03-02T17:27:00Z">
        <w:r w:rsidR="00264A73">
          <w:t xml:space="preserve"> bar charts work well with long-ish labels.</w:t>
        </w:r>
      </w:ins>
      <w:ins w:id="3034" w:author="Michele Hart" w:date="2016-03-02T17:35:00Z">
        <w:r w:rsidR="00F9176E">
          <w:t xml:space="preserve"> </w:t>
        </w:r>
      </w:ins>
      <w:ins w:id="3035" w:author="Michele Hart" w:date="2016-03-02T17:36:00Z">
        <w:r w:rsidR="00F9176E">
          <w:t xml:space="preserve"> </w:t>
        </w:r>
      </w:ins>
    </w:p>
    <w:p w14:paraId="1CF47905" w14:textId="77777777" w:rsidR="00F9176E" w:rsidRDefault="00F9176E">
      <w:pPr>
        <w:rPr>
          <w:ins w:id="3036" w:author="Michele Hart" w:date="2016-03-02T17:37:00Z"/>
        </w:rPr>
      </w:pPr>
      <w:moveToRangeStart w:id="3037" w:author="Michele Hart" w:date="2016-03-02T17:32:00Z" w:name="move444703274"/>
      <w:moveTo w:id="3038" w:author="Michele Hart" w:date="2016-03-02T17:32:00Z">
        <w:r>
          <w:rPr>
            <w:noProof/>
          </w:rPr>
          <w:lastRenderedPageBreak/>
          <w:drawing>
            <wp:inline distT="0" distB="0" distL="0" distR="0" wp14:anchorId="3D421D78" wp14:editId="2C71554B">
              <wp:extent cx="4333875" cy="73342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3875" cy="7334250"/>
                      </a:xfrm>
                      <a:prstGeom prst="rect">
                        <a:avLst/>
                      </a:prstGeom>
                    </pic:spPr>
                  </pic:pic>
                </a:graphicData>
              </a:graphic>
            </wp:inline>
          </w:drawing>
        </w:r>
      </w:moveTo>
      <w:moveToRangeEnd w:id="3037"/>
    </w:p>
    <w:p w14:paraId="563189FD" w14:textId="30BEA609" w:rsidR="00264A73" w:rsidRDefault="00264A73">
      <w:pPr>
        <w:pStyle w:val="Heading3"/>
        <w:rPr>
          <w:ins w:id="3039" w:author="Michele Hart" w:date="2016-03-02T17:26:00Z"/>
        </w:rPr>
        <w:pPrChange w:id="3040" w:author="Michele Hart" w:date="2016-03-02T17:26:00Z">
          <w:pPr/>
        </w:pPrChange>
      </w:pPr>
      <w:bookmarkStart w:id="3041" w:name="_Toc463088189"/>
      <w:ins w:id="3042" w:author="Michele Hart" w:date="2016-03-02T17:26:00Z">
        <w:r>
          <w:t>Best practices</w:t>
        </w:r>
        <w:bookmarkEnd w:id="3041"/>
      </w:ins>
    </w:p>
    <w:p w14:paraId="1D668A13" w14:textId="068D76EE" w:rsidR="000A703B" w:rsidDel="00264A73" w:rsidRDefault="00264A73">
      <w:pPr>
        <w:pStyle w:val="ListParagraph"/>
        <w:numPr>
          <w:ilvl w:val="0"/>
          <w:numId w:val="21"/>
        </w:numPr>
        <w:rPr>
          <w:ins w:id="3043" w:author="Marc Reguera" w:date="2016-02-10T08:37:00Z"/>
          <w:del w:id="3044" w:author="Michele Hart" w:date="2016-03-02T17:27:00Z"/>
        </w:rPr>
        <w:pPrChange w:id="3045" w:author="Michele Hart" w:date="2016-03-02T17:27:00Z">
          <w:pPr/>
        </w:pPrChange>
      </w:pPr>
      <w:ins w:id="3046" w:author="Michele Hart" w:date="2016-03-02T17:27:00Z">
        <w:r>
          <w:t xml:space="preserve">Display data labels for values.  This makes it </w:t>
        </w:r>
      </w:ins>
      <w:ins w:id="3047" w:author="Marc Reguera" w:date="2016-02-10T08:37:00Z">
        <w:del w:id="3048" w:author="Michele Hart" w:date="2016-03-02T17:27:00Z">
          <w:r w:rsidR="000A703B" w:rsidDel="00264A73">
            <w:delText>The benefit of using horizontal bar charts is also the ability to easily read labels especially when those are fairly long.</w:delText>
          </w:r>
        </w:del>
      </w:ins>
    </w:p>
    <w:p w14:paraId="01CBC6F5" w14:textId="5BA8E7E0" w:rsidR="000A703B" w:rsidDel="00991745" w:rsidRDefault="000A703B">
      <w:pPr>
        <w:pStyle w:val="ListParagraph"/>
        <w:numPr>
          <w:ilvl w:val="0"/>
          <w:numId w:val="21"/>
        </w:numPr>
        <w:rPr>
          <w:del w:id="3049" w:author="Will Thompson" w:date="2016-02-11T10:58:00Z"/>
        </w:rPr>
        <w:pPrChange w:id="3050" w:author="Michele Hart" w:date="2016-03-02T17:27:00Z">
          <w:pPr/>
        </w:pPrChange>
      </w:pPr>
      <w:ins w:id="3051" w:author="Marc Reguera" w:date="2016-02-10T08:37:00Z">
        <w:del w:id="3052" w:author="Will Thompson" w:date="2016-02-11T10:58:00Z">
          <w:r w:rsidDel="00942580">
            <w:delText xml:space="preserve">It is also recommended to show </w:delText>
          </w:r>
        </w:del>
        <w:del w:id="3053" w:author="Will Thompson" w:date="2016-02-11T10:57:00Z">
          <w:r w:rsidDel="00942580">
            <w:delText xml:space="preserve">the </w:delText>
          </w:r>
        </w:del>
        <w:del w:id="3054" w:author="Will Thompson" w:date="2016-02-11T10:58:00Z">
          <w:r w:rsidDel="00942580">
            <w:delText xml:space="preserve">value and my preference is to </w:delText>
          </w:r>
          <w:commentRangeStart w:id="3055"/>
          <w:r w:rsidDel="00942580">
            <w:delText>usually</w:delText>
          </w:r>
        </w:del>
      </w:ins>
      <w:commentRangeEnd w:id="3055"/>
      <w:r w:rsidR="00942580">
        <w:rPr>
          <w:rStyle w:val="CommentReference"/>
        </w:rPr>
        <w:commentReference w:id="3055"/>
      </w:r>
      <w:ins w:id="3056" w:author="Marc Reguera" w:date="2016-02-10T08:37:00Z">
        <w:del w:id="3057" w:author="Will Thompson" w:date="2016-02-11T10:58:00Z">
          <w:r w:rsidDel="00942580">
            <w:delText xml:space="preserve"> have the label inside the edge of the bar.</w:delText>
          </w:r>
        </w:del>
      </w:ins>
    </w:p>
    <w:p w14:paraId="79D46CC4" w14:textId="57FF962C" w:rsidR="00991745" w:rsidRDefault="00991745">
      <w:pPr>
        <w:pStyle w:val="ListParagraph"/>
        <w:numPr>
          <w:ilvl w:val="0"/>
          <w:numId w:val="21"/>
        </w:numPr>
        <w:rPr>
          <w:ins w:id="3058" w:author="Will Thompson" w:date="2016-02-11T13:23:00Z"/>
        </w:rPr>
        <w:pPrChange w:id="3059" w:author="Michele Hart" w:date="2016-03-02T17:27:00Z">
          <w:pPr/>
        </w:pPrChange>
      </w:pPr>
      <w:ins w:id="3060" w:author="Will Thompson" w:date="2016-02-11T11:08:00Z">
        <w:del w:id="3061" w:author="Michele Hart" w:date="2016-03-02T17:28:00Z">
          <w:r w:rsidDel="00264A73">
            <w:delText xml:space="preserve">It’s also recommended to show a value label for each datapoint to make it </w:delText>
          </w:r>
        </w:del>
        <w:r>
          <w:t>eas</w:t>
        </w:r>
        <w:r w:rsidR="000E2ECA">
          <w:t>ier to identify specific values</w:t>
        </w:r>
      </w:ins>
      <w:ins w:id="3062" w:author="Will Thompson" w:date="2016-02-11T13:23:00Z">
        <w:r w:rsidR="000E2ECA">
          <w:t xml:space="preserve">. </w:t>
        </w:r>
      </w:ins>
      <w:ins w:id="3063" w:author="Michele Hart" w:date="2016-03-02T17:28:00Z">
        <w:r w:rsidR="00264A73">
          <w:t xml:space="preserve">To do this, </w:t>
        </w:r>
      </w:ins>
      <w:ins w:id="3064" w:author="Michele Hart" w:date="2016-03-02T17:29:00Z">
        <w:r w:rsidR="00264A73">
          <w:t>open the Formatting pane</w:t>
        </w:r>
      </w:ins>
      <w:ins w:id="3065" w:author="Michele Hart" w:date="2016-03-02T17:30:00Z">
        <w:r w:rsidR="00264A73">
          <w:t>, and set</w:t>
        </w:r>
      </w:ins>
      <w:ins w:id="3066" w:author="Michele Hart" w:date="2016-03-02T17:29:00Z">
        <w:r w:rsidR="00264A73">
          <w:t xml:space="preserve"> </w:t>
        </w:r>
        <w:r w:rsidR="00264A73" w:rsidRPr="00264A73">
          <w:rPr>
            <w:b/>
            <w:rPrChange w:id="3067" w:author="Michele Hart" w:date="2016-03-02T17:29:00Z">
              <w:rPr/>
            </w:rPrChange>
          </w:rPr>
          <w:t>Data labels</w:t>
        </w:r>
      </w:ins>
      <w:ins w:id="3068" w:author="Michele Hart" w:date="2016-03-02T17:30:00Z">
        <w:r w:rsidR="00264A73">
          <w:rPr>
            <w:b/>
          </w:rPr>
          <w:t xml:space="preserve"> </w:t>
        </w:r>
        <w:r w:rsidR="00264A73" w:rsidRPr="00264A73">
          <w:rPr>
            <w:rPrChange w:id="3069" w:author="Michele Hart" w:date="2016-03-02T17:30:00Z">
              <w:rPr>
                <w:b/>
              </w:rPr>
            </w:rPrChange>
          </w:rPr>
          <w:t>to</w:t>
        </w:r>
        <w:r w:rsidR="00264A73">
          <w:rPr>
            <w:b/>
          </w:rPr>
          <w:t xml:space="preserve"> On</w:t>
        </w:r>
      </w:ins>
      <w:ins w:id="3070" w:author="Michele Hart" w:date="2016-03-02T17:29:00Z">
        <w:r w:rsidR="00264A73">
          <w:t xml:space="preserve">. </w:t>
        </w:r>
      </w:ins>
      <w:ins w:id="3071" w:author="Will Thompson" w:date="2016-02-11T13:23:00Z">
        <w:del w:id="3072" w:author="Michele Hart" w:date="2016-03-02T17:30:00Z">
          <w:r w:rsidR="000E2ECA" w:rsidDel="00264A73">
            <w:delText>You can turn Data Labels on through the formatting pane in Power BI</w:delText>
          </w:r>
        </w:del>
        <w:del w:id="3073" w:author="Michele Hart" w:date="2016-03-02T17:28:00Z">
          <w:r w:rsidR="000E2ECA" w:rsidDel="00264A73">
            <w:delText xml:space="preserve"> Desktop</w:delText>
          </w:r>
        </w:del>
        <w:del w:id="3074" w:author="Michele Hart" w:date="2016-03-02T17:30:00Z">
          <w:r w:rsidR="000E2ECA" w:rsidDel="00264A73">
            <w:delText>:</w:delText>
          </w:r>
        </w:del>
      </w:ins>
      <w:ins w:id="3075" w:author="Michele Hart" w:date="2016-03-02T17:30:00Z">
        <w:r w:rsidR="00264A73">
          <w:t xml:space="preserve"> </w:t>
        </w:r>
      </w:ins>
      <w:r w:rsidR="004A3295">
        <w:rPr>
          <w:rStyle w:val="CommentReference"/>
        </w:rPr>
        <w:commentReference w:id="3076"/>
      </w:r>
    </w:p>
    <w:p w14:paraId="391EEEFA" w14:textId="0D7613D5" w:rsidR="000E2ECA" w:rsidRDefault="000E2ECA">
      <w:pPr>
        <w:ind w:left="720"/>
        <w:rPr>
          <w:ins w:id="3077" w:author="Will Thompson" w:date="2016-02-11T11:08:00Z"/>
        </w:rPr>
        <w:pPrChange w:id="3078" w:author="Michele Hart" w:date="2016-03-02T17:37:00Z">
          <w:pPr/>
        </w:pPrChange>
      </w:pPr>
      <w:ins w:id="3079" w:author="Will Thompson" w:date="2016-02-11T13:24:00Z">
        <w:r>
          <w:rPr>
            <w:noProof/>
          </w:rPr>
          <w:lastRenderedPageBreak/>
          <w:drawing>
            <wp:inline distT="0" distB="0" distL="0" distR="0" wp14:anchorId="26B14B80" wp14:editId="1AA04113">
              <wp:extent cx="1491372" cy="28289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93592" cy="2833136"/>
                      </a:xfrm>
                      <a:prstGeom prst="rect">
                        <a:avLst/>
                      </a:prstGeom>
                    </pic:spPr>
                  </pic:pic>
                </a:graphicData>
              </a:graphic>
            </wp:inline>
          </w:drawing>
        </w:r>
      </w:ins>
      <w:ins w:id="3080" w:author="Michele Hart" w:date="2016-03-02T17:29:00Z">
        <w:r w:rsidR="00264A73">
          <w:t xml:space="preserve"> </w:t>
        </w:r>
      </w:ins>
    </w:p>
    <w:p w14:paraId="019C667F" w14:textId="4F6322AE" w:rsidR="000A703B" w:rsidRDefault="000A703B">
      <w:pPr>
        <w:pStyle w:val="ListParagraph"/>
        <w:numPr>
          <w:ilvl w:val="0"/>
          <w:numId w:val="21"/>
        </w:numPr>
        <w:rPr>
          <w:ins w:id="3081" w:author="Marc Reguera" w:date="2016-02-10T08:37:00Z"/>
        </w:rPr>
        <w:pPrChange w:id="3082" w:author="Michele Hart" w:date="2016-03-02T17:31:00Z">
          <w:pPr/>
        </w:pPrChange>
      </w:pPr>
      <w:ins w:id="3083" w:author="Marc Reguera" w:date="2016-02-10T08:37:00Z">
        <w:r>
          <w:t xml:space="preserve">The bar chart </w:t>
        </w:r>
        <w:del w:id="3084" w:author="Michele Hart" w:date="2016-03-02T17:37:00Z">
          <w:r w:rsidDel="00F9176E">
            <w:delText>below</w:delText>
          </w:r>
        </w:del>
      </w:ins>
      <w:ins w:id="3085" w:author="Michele Hart" w:date="2016-03-02T17:37:00Z">
        <w:r w:rsidR="00F9176E">
          <w:t>above</w:t>
        </w:r>
      </w:ins>
      <w:ins w:id="3086" w:author="Marc Reguera" w:date="2016-02-10T08:37:00Z">
        <w:r>
          <w:t xml:space="preserve"> is really useful to </w:t>
        </w:r>
        <w:del w:id="3087" w:author="Michele Hart" w:date="2016-03-02T17:42:00Z">
          <w:r w:rsidDel="0051557C">
            <w:delText>see</w:delText>
          </w:r>
        </w:del>
      </w:ins>
      <w:ins w:id="3088" w:author="Michele Hart" w:date="2016-03-02T17:42:00Z">
        <w:r w:rsidR="0051557C">
          <w:t>compare</w:t>
        </w:r>
      </w:ins>
      <w:ins w:id="3089" w:author="Marc Reguera" w:date="2016-02-10T08:37:00Z">
        <w:r>
          <w:t xml:space="preserve"> </w:t>
        </w:r>
      </w:ins>
      <w:ins w:id="3090" w:author="Michele Hart" w:date="2016-03-02T17:44:00Z">
        <w:r w:rsidR="00091E61">
          <w:t xml:space="preserve">one measure against many </w:t>
        </w:r>
      </w:ins>
      <w:ins w:id="3091" w:author="Marc Reguera" w:date="2016-02-10T08:37:00Z">
        <w:del w:id="3092" w:author="Michele Hart" w:date="2016-03-02T17:45:00Z">
          <w:r w:rsidDel="00091E61">
            <w:delText xml:space="preserve">the state of unemployment rate </w:delText>
          </w:r>
        </w:del>
        <w:del w:id="3093" w:author="Michele Hart" w:date="2016-03-02T17:37:00Z">
          <w:r w:rsidDel="00F9176E">
            <w:delText>WW</w:delText>
          </w:r>
        </w:del>
      </w:ins>
      <w:ins w:id="3094" w:author="Michele Hart" w:date="2016-03-02T17:39:00Z">
        <w:r w:rsidR="00F9176E" w:rsidRPr="00F9176E">
          <w:rPr>
            <w:b/>
            <w:rPrChange w:id="3095" w:author="Michele Hart" w:date="2016-03-02T17:40:00Z">
              <w:rPr/>
            </w:rPrChange>
          </w:rPr>
          <w:t>at a single point in time</w:t>
        </w:r>
      </w:ins>
      <w:ins w:id="3096" w:author="Marc Reguera" w:date="2016-02-10T08:37:00Z">
        <w:r>
          <w:t xml:space="preserve">.  </w:t>
        </w:r>
        <w:commentRangeStart w:id="3097"/>
        <w:r>
          <w:t xml:space="preserve">While the line chart </w:t>
        </w:r>
        <w:del w:id="3098" w:author="Michele Hart" w:date="2016-03-02T17:40:00Z">
          <w:r w:rsidDel="00F9176E">
            <w:delText>for</w:delText>
          </w:r>
        </w:del>
      </w:ins>
      <w:ins w:id="3099" w:author="Michele Hart" w:date="2016-03-02T17:40:00Z">
        <w:r w:rsidR="00F9176E">
          <w:t>above</w:t>
        </w:r>
      </w:ins>
      <w:ins w:id="3100" w:author="Marc Reguera" w:date="2016-02-10T08:37:00Z">
        <w:r>
          <w:t xml:space="preserve"> </w:t>
        </w:r>
        <w:del w:id="3101" w:author="Will Thompson" w:date="2016-02-11T13:26:00Z">
          <w:r w:rsidDel="000E2ECA">
            <w:delText xml:space="preserve">Spain </w:delText>
          </w:r>
        </w:del>
        <w:r>
          <w:t>showed us the trend</w:t>
        </w:r>
      </w:ins>
      <w:ins w:id="3102" w:author="Michele Hart" w:date="2016-03-02T17:40:00Z">
        <w:r w:rsidR="00F9176E">
          <w:t xml:space="preserve"> over time</w:t>
        </w:r>
      </w:ins>
      <w:ins w:id="3103" w:author="Marc Reguera" w:date="2016-02-10T08:37:00Z">
        <w:r>
          <w:t xml:space="preserve">, </w:t>
        </w:r>
        <w:del w:id="3104" w:author="Michele Hart" w:date="2016-03-02T17:40:00Z">
          <w:r w:rsidDel="00F9176E">
            <w:delText>it doesn’t give us context in terms of how bad the unemployment rate in Spain is compared to other countries</w:delText>
          </w:r>
        </w:del>
      </w:ins>
      <w:ins w:id="3105" w:author="Michele Hart" w:date="2016-03-02T17:40:00Z">
        <w:r w:rsidR="00F9176E">
          <w:t xml:space="preserve">the bar chart shows us </w:t>
        </w:r>
      </w:ins>
      <w:ins w:id="3106" w:author="Michele Hart" w:date="2016-03-02T17:42:00Z">
        <w:r w:rsidR="0051557C">
          <w:t xml:space="preserve">the trend for a single </w:t>
        </w:r>
      </w:ins>
      <w:ins w:id="3107" w:author="Michele Hart" w:date="2016-09-14T00:46:00Z">
        <w:r w:rsidR="00553EA8">
          <w:t>category</w:t>
        </w:r>
      </w:ins>
      <w:ins w:id="3108" w:author="Michele Hart" w:date="2016-03-02T17:45:00Z">
        <w:r w:rsidR="00091E61">
          <w:t xml:space="preserve"> at a specific point in time</w:t>
        </w:r>
      </w:ins>
      <w:ins w:id="3109" w:author="Marc Reguera" w:date="2016-02-10T08:37:00Z">
        <w:r>
          <w:t xml:space="preserve">.  </w:t>
        </w:r>
      </w:ins>
      <w:ins w:id="3110" w:author="Michele Hart" w:date="2016-03-02T17:46:00Z">
        <w:r w:rsidR="00091E61">
          <w:t xml:space="preserve">At a glance, our bar chart shows us </w:t>
        </w:r>
      </w:ins>
      <w:ins w:id="3111" w:author="Michele Hart" w:date="2016-03-02T17:43:00Z">
        <w:r w:rsidR="0051557C">
          <w:t xml:space="preserve">Spain has </w:t>
        </w:r>
      </w:ins>
      <w:ins w:id="3112" w:author="Marc Reguera" w:date="2016-02-10T08:37:00Z">
        <w:del w:id="3113" w:author="Michele Hart" w:date="2016-03-02T17:43:00Z">
          <w:r w:rsidDel="0051557C">
            <w:delText xml:space="preserve">We can see in the chart below that the significant increase in unemployment rate has made Spain </w:delText>
          </w:r>
        </w:del>
        <w:r>
          <w:t xml:space="preserve">one of the worst </w:t>
        </w:r>
        <w:del w:id="3114" w:author="Michele Hart" w:date="2016-03-02T17:43:00Z">
          <w:r w:rsidDel="0051557C">
            <w:delText>country</w:delText>
          </w:r>
        </w:del>
      </w:ins>
      <w:ins w:id="3115" w:author="Michele Hart" w:date="2016-03-02T17:43:00Z">
        <w:r w:rsidR="0051557C">
          <w:t>unemployment rates</w:t>
        </w:r>
      </w:ins>
      <w:ins w:id="3116" w:author="Marc Reguera" w:date="2016-02-10T08:37:00Z">
        <w:r>
          <w:t xml:space="preserve"> in the world</w:t>
        </w:r>
        <w:del w:id="3117" w:author="Michele Hart" w:date="2016-09-14T00:47:00Z">
          <w:r w:rsidDel="00553EA8">
            <w:delText xml:space="preserve"> </w:delText>
          </w:r>
        </w:del>
      </w:ins>
      <w:ins w:id="3118" w:author="Michele Hart" w:date="2016-03-02T17:43:00Z">
        <w:r w:rsidR="0051557C">
          <w:t xml:space="preserve">, </w:t>
        </w:r>
      </w:ins>
      <w:ins w:id="3119" w:author="Marc Reguera" w:date="2016-02-10T08:37:00Z">
        <w:r>
          <w:t>at 25%</w:t>
        </w:r>
      </w:ins>
      <w:ins w:id="3120" w:author="Will Thompson" w:date="2016-02-11T13:26:00Z">
        <w:r w:rsidR="000E2ECA">
          <w:t>.</w:t>
        </w:r>
      </w:ins>
      <w:ins w:id="3121" w:author="Michele Hart" w:date="2016-03-02T17:31:00Z">
        <w:r w:rsidR="00F9176E">
          <w:br/>
        </w:r>
      </w:ins>
      <w:commentRangeEnd w:id="3097"/>
      <w:ins w:id="3122" w:author="Michele Hart" w:date="2016-03-02T17:38:00Z">
        <w:r w:rsidR="00F9176E">
          <w:rPr>
            <w:rStyle w:val="CommentReference"/>
          </w:rPr>
          <w:commentReference w:id="3097"/>
        </w:r>
      </w:ins>
      <w:ins w:id="3123" w:author="Marc Reguera" w:date="2016-02-10T08:37:00Z">
        <w:del w:id="3124" w:author="Will Thompson" w:date="2016-02-11T13:26:00Z">
          <w:r w:rsidDel="000E2ECA">
            <w:delText xml:space="preserve"> only behind Macedonia, Bosnia &amp; Herzegovina and South Africa.</w:delText>
          </w:r>
        </w:del>
      </w:ins>
    </w:p>
    <w:p w14:paraId="39989A73" w14:textId="0C2CEDBA" w:rsidR="0045062D" w:rsidRPr="00E8793E" w:rsidRDefault="0045062D">
      <w:pPr>
        <w:pStyle w:val="ListParagraph"/>
        <w:numPr>
          <w:ilvl w:val="0"/>
          <w:numId w:val="21"/>
        </w:numPr>
        <w:rPr>
          <w:ins w:id="3125" w:author="Michele Hart" w:date="2016-03-02T21:29:00Z"/>
          <w:rPrChange w:id="3126" w:author="Michele Hart" w:date="2016-09-14T00:50:00Z">
            <w:rPr>
              <w:ins w:id="3127" w:author="Michele Hart" w:date="2016-03-02T21:29:00Z"/>
              <w:highlight w:val="red"/>
            </w:rPr>
          </w:rPrChange>
        </w:rPr>
        <w:pPrChange w:id="3128" w:author="Michele Hart" w:date="2016-09-14T00:50:00Z">
          <w:pPr/>
        </w:pPrChange>
      </w:pPr>
      <w:ins w:id="3129" w:author="Michele Hart" w:date="2016-03-02T17:46:00Z">
        <w:r>
          <w:t>W</w:t>
        </w:r>
        <w:r w:rsidR="004F41FC">
          <w:t xml:space="preserve">hen an entire </w:t>
        </w:r>
      </w:ins>
      <w:ins w:id="3130" w:author="Michele Hart" w:date="2016-03-03T00:06:00Z">
        <w:r w:rsidR="004F41FC">
          <w:t>B</w:t>
        </w:r>
      </w:ins>
      <w:ins w:id="3131" w:author="Michele Hart" w:date="2016-03-02T17:46:00Z">
        <w:r>
          <w:t>ar</w:t>
        </w:r>
      </w:ins>
      <w:ins w:id="3132" w:author="Michele Hart" w:date="2016-03-03T00:07:00Z">
        <w:r w:rsidR="004F41FC">
          <w:t>/Column</w:t>
        </w:r>
      </w:ins>
      <w:ins w:id="3133" w:author="Michele Hart" w:date="2016-03-02T17:46:00Z">
        <w:r>
          <w:t xml:space="preserve"> chart doesn’t fit into the allotted space, Power BI adds scrollbars. </w:t>
        </w:r>
      </w:ins>
      <w:ins w:id="3134" w:author="Marc Reguera" w:date="2016-02-10T08:37:00Z">
        <w:del w:id="3135" w:author="Michele Hart" w:date="2016-03-02T17:47:00Z">
          <w:r w:rsidR="000A703B" w:rsidDel="0045062D">
            <w:delText xml:space="preserve">On the right of the chart, you also have a scroll bar that allows you to scroll down to more values when all the values cannot fit in the chart.  </w:delText>
          </w:r>
        </w:del>
        <w:r w:rsidR="000A703B">
          <w:t>When possible,</w:t>
        </w:r>
      </w:ins>
      <w:ins w:id="3136" w:author="Michele Hart" w:date="2016-03-02T17:47:00Z">
        <w:r>
          <w:t xml:space="preserve"> </w:t>
        </w:r>
      </w:ins>
      <w:ins w:id="3137" w:author="Michele Hart" w:date="2016-03-02T17:48:00Z">
        <w:r>
          <w:t xml:space="preserve">and if it makes sense, </w:t>
        </w:r>
      </w:ins>
      <w:ins w:id="3138" w:author="Michele Hart" w:date="2016-03-02T17:47:00Z">
        <w:r>
          <w:t xml:space="preserve">structure the visual and report to show the entire chart </w:t>
        </w:r>
      </w:ins>
      <w:ins w:id="3139" w:author="Marc Reguera" w:date="2016-02-10T08:37:00Z">
        <w:del w:id="3140" w:author="Michele Hart" w:date="2016-03-02T17:47:00Z">
          <w:r w:rsidR="000A703B" w:rsidDel="0045062D">
            <w:delText xml:space="preserve"> try to fit all the visually </w:delText>
          </w:r>
        </w:del>
        <w:r w:rsidR="000A703B">
          <w:t xml:space="preserve">so the reader </w:t>
        </w:r>
      </w:ins>
      <w:ins w:id="3141" w:author="Michele Hart" w:date="2016-03-02T17:48:00Z">
        <w:r>
          <w:t xml:space="preserve">gets an overview </w:t>
        </w:r>
      </w:ins>
      <w:ins w:id="3142" w:author="Marc Reguera" w:date="2016-02-10T08:37:00Z">
        <w:del w:id="3143" w:author="Michele Hart" w:date="2016-03-02T17:48:00Z">
          <w:r w:rsidR="000A703B" w:rsidDel="0045062D">
            <w:delText xml:space="preserve">can have a quick overview </w:delText>
          </w:r>
        </w:del>
        <w:r w:rsidR="000A703B">
          <w:t>of the entire distribution</w:t>
        </w:r>
      </w:ins>
      <w:ins w:id="3144" w:author="Michele Hart" w:date="2016-03-02T17:48:00Z">
        <w:r>
          <w:t xml:space="preserve">.  </w:t>
        </w:r>
      </w:ins>
      <w:ins w:id="3145" w:author="Marc Reguera" w:date="2016-02-10T08:37:00Z">
        <w:del w:id="3146" w:author="Michele Hart" w:date="2016-09-14T00:47:00Z">
          <w:r w:rsidR="000A703B" w:rsidDel="00553EA8">
            <w:delText xml:space="preserve"> </w:delText>
          </w:r>
        </w:del>
      </w:ins>
      <w:ins w:id="3147" w:author="Michele Hart" w:date="2016-03-02T17:48:00Z">
        <w:r>
          <w:t>Unfortunately this is</w:t>
        </w:r>
      </w:ins>
      <w:ins w:id="3148" w:author="Marc Reguera" w:date="2016-02-10T08:37:00Z">
        <w:del w:id="3149" w:author="Michele Hart" w:date="2016-03-02T17:48:00Z">
          <w:r w:rsidR="000A703B" w:rsidDel="0045062D">
            <w:delText>which is</w:delText>
          </w:r>
        </w:del>
        <w:r w:rsidR="000A703B">
          <w:t xml:space="preserve"> not possible in our example given the significant number of countries around the world.</w:t>
        </w:r>
      </w:ins>
      <w:ins w:id="3150" w:author="Michele Hart" w:date="2016-09-14T00:47:00Z">
        <w:r w:rsidR="00553EA8">
          <w:br/>
        </w:r>
        <w:r w:rsidR="00553EA8">
          <w:br/>
          <w:t xml:space="preserve">One way to limit the values included is to use a filter. </w:t>
        </w:r>
      </w:ins>
      <w:ins w:id="3151" w:author="Michele Hart" w:date="2016-09-14T00:48:00Z">
        <w:r w:rsidR="00553EA8">
          <w:t xml:space="preserve">For example, add a Visual level filter that </w:t>
        </w:r>
      </w:ins>
      <w:ins w:id="3152" w:author="Michele Hart" w:date="2016-09-14T00:49:00Z">
        <w:r w:rsidR="00553EA8">
          <w:t>shows the country only if unemployment rate is above 20%.</w:t>
        </w:r>
        <w:r w:rsidR="00E8793E">
          <w:br/>
        </w:r>
        <w:r w:rsidR="00E8793E">
          <w:br/>
          <w:t>&lt;add screengrab&gt;</w:t>
        </w:r>
      </w:ins>
      <w:ins w:id="3153" w:author="Michele Hart" w:date="2016-03-02T21:29:00Z">
        <w:r w:rsidR="00E8586E" w:rsidRPr="00E8793E">
          <w:rPr>
            <w:highlight w:val="red"/>
          </w:rPr>
          <w:br/>
        </w:r>
      </w:ins>
    </w:p>
    <w:p w14:paraId="5D59F49F" w14:textId="19E62CE0" w:rsidR="00E8586E" w:rsidRPr="004F41FC" w:rsidRDefault="00E8586E">
      <w:pPr>
        <w:pStyle w:val="ListParagraph"/>
        <w:numPr>
          <w:ilvl w:val="0"/>
          <w:numId w:val="21"/>
        </w:numPr>
        <w:rPr>
          <w:ins w:id="3154" w:author="Will Thompson" w:date="2016-02-12T16:25:00Z"/>
        </w:rPr>
        <w:pPrChange w:id="3155" w:author="Michele Hart" w:date="2016-03-02T17:31:00Z">
          <w:pPr/>
        </w:pPrChange>
      </w:pPr>
      <w:ins w:id="3156" w:author="Michele Hart" w:date="2016-03-02T21:29:00Z">
        <w:r>
          <w:t>Bar</w:t>
        </w:r>
      </w:ins>
      <w:ins w:id="3157" w:author="Michele Hart" w:date="2016-03-03T00:07:00Z">
        <w:r w:rsidR="004F41FC">
          <w:t>/Column</w:t>
        </w:r>
      </w:ins>
      <w:ins w:id="3158" w:author="Michele Hart" w:date="2016-03-02T21:29:00Z">
        <w:r>
          <w:t xml:space="preserve"> charts </w:t>
        </w:r>
      </w:ins>
      <w:ins w:id="3159" w:author="Michele Hart" w:date="2016-03-03T00:02:00Z">
        <w:r w:rsidR="004F41FC">
          <w:t xml:space="preserve">can be drilled down (and back up again).  This is a great way to pack more information into a visual without taking up more real estate.  </w:t>
        </w:r>
      </w:ins>
      <w:ins w:id="3160" w:author="Michele Hart" w:date="2016-03-03T00:00:00Z">
        <w:r w:rsidR="004F41FC">
          <w:t>The example below ha</w:t>
        </w:r>
      </w:ins>
      <w:ins w:id="3161" w:author="Michele Hart" w:date="2016-03-03T00:03:00Z">
        <w:r w:rsidR="004F41FC">
          <w:t>s</w:t>
        </w:r>
      </w:ins>
      <w:ins w:id="3162" w:author="Michele Hart" w:date="2016-03-03T00:00:00Z">
        <w:r w:rsidR="004F41FC">
          <w:t xml:space="preserve"> a hierarchy </w:t>
        </w:r>
      </w:ins>
      <w:ins w:id="3163" w:author="Michele Hart" w:date="2016-03-03T00:01:00Z">
        <w:r w:rsidR="004F41FC">
          <w:t xml:space="preserve">for Regions &gt; Countries.  </w:t>
        </w:r>
      </w:ins>
      <w:ins w:id="3164" w:author="Michele Hart" w:date="2016-03-03T00:03:00Z">
        <w:r w:rsidR="004F41FC">
          <w:t xml:space="preserve">Double-clicking a region bar drills down to the countries that make up that region. </w:t>
        </w:r>
      </w:ins>
      <w:ins w:id="3165" w:author="Michele Hart" w:date="2016-03-03T00:04:00Z">
        <w:r w:rsidR="004F41FC">
          <w:t xml:space="preserve"> </w:t>
        </w:r>
      </w:ins>
      <w:ins w:id="3166" w:author="Michele Hart" w:date="2016-03-03T00:05:00Z">
        <w:r w:rsidR="004F41FC">
          <w:t xml:space="preserve">For more information on drill, see </w:t>
        </w:r>
        <w:r w:rsidR="004F41FC" w:rsidRPr="004F41FC">
          <w:rPr>
            <w:color w:val="FF0000"/>
            <w:rPrChange w:id="3167" w:author="Michele Hart" w:date="2016-03-03T00:05:00Z">
              <w:rPr/>
            </w:rPrChange>
          </w:rPr>
          <w:t>&lt;insert link to our Help doc&gt;.</w:t>
        </w:r>
      </w:ins>
    </w:p>
    <w:p w14:paraId="256B7853" w14:textId="5CC3A2BF" w:rsidR="00514D54" w:rsidDel="00514D54" w:rsidRDefault="00514D54">
      <w:pPr>
        <w:rPr>
          <w:ins w:id="3168" w:author="Marc Reguera" w:date="2016-02-10T08:37:00Z"/>
          <w:del w:id="3169" w:author="Will Thompson" w:date="2016-02-12T16:25:00Z"/>
        </w:rPr>
      </w:pPr>
      <w:moveFromRangeStart w:id="3170" w:author="Michele Hart" w:date="2016-03-02T17:32:00Z" w:name="move444703274"/>
      <w:moveFrom w:id="3171" w:author="Michele Hart" w:date="2016-03-02T17:32:00Z">
        <w:ins w:id="3172" w:author="Will Thompson" w:date="2016-02-12T16:25:00Z">
          <w:r w:rsidDel="00F9176E">
            <w:rPr>
              <w:noProof/>
            </w:rPr>
            <w:drawing>
              <wp:inline distT="0" distB="0" distL="0" distR="0" wp14:anchorId="47B71F83" wp14:editId="58475253">
                <wp:extent cx="4333875" cy="73342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3875" cy="7334250"/>
                        </a:xfrm>
                        <a:prstGeom prst="rect">
                          <a:avLst/>
                        </a:prstGeom>
                      </pic:spPr>
                    </pic:pic>
                  </a:graphicData>
                </a:graphic>
              </wp:inline>
            </w:drawing>
          </w:r>
        </w:ins>
      </w:moveFrom>
      <w:moveFromRangeEnd w:id="3170"/>
    </w:p>
    <w:p w14:paraId="7F1D44FF" w14:textId="6166BC2F" w:rsidR="000A703B" w:rsidRDefault="000A703B">
      <w:pPr>
        <w:rPr>
          <w:ins w:id="3173" w:author="Marc Reguera" w:date="2016-02-10T08:37:00Z"/>
        </w:rPr>
      </w:pPr>
      <w:ins w:id="3174" w:author="Marc Reguera" w:date="2016-02-10T08:37:00Z">
        <w:del w:id="3175" w:author="Will Thompson" w:date="2016-02-12T16:25:00Z">
          <w:r w:rsidDel="00514D54">
            <w:delText>In the 2</w:delText>
          </w:r>
          <w:r w:rsidDel="00514D54">
            <w:rPr>
              <w:vertAlign w:val="superscript"/>
            </w:rPr>
            <w:delText xml:space="preserve">nd </w:delText>
          </w:r>
          <w:r w:rsidDel="00514D54">
            <w:delText xml:space="preserve">set of charts below, you can see how we have now a hierarchy with Regions first and then countries when </w:delText>
          </w:r>
        </w:del>
        <w:del w:id="3176" w:author="Will Thompson" w:date="2016-02-12T16:22:00Z">
          <w:r w:rsidDel="00514D54">
            <w:delText xml:space="preserve">double-clicking </w:delText>
          </w:r>
        </w:del>
        <w:del w:id="3177" w:author="Will Thompson" w:date="2016-02-12T16:25:00Z">
          <w:r w:rsidDel="00514D54">
            <w:delText>on any bars.  This is a really useful design to enable users to give them the flexibility to drill through in any area they want without taking more space on the slide.</w:delText>
          </w:r>
          <w:r w:rsidRPr="00E80DC4" w:rsidDel="00514D54">
            <w:delText xml:space="preserve"> </w:delText>
          </w:r>
        </w:del>
      </w:ins>
    </w:p>
    <w:p w14:paraId="20ECE2C0" w14:textId="6EBE0656" w:rsidR="000A703B" w:rsidDel="00F9176E" w:rsidRDefault="000A703B" w:rsidP="000A703B">
      <w:pPr>
        <w:rPr>
          <w:ins w:id="3178" w:author="Marc Reguera" w:date="2016-02-10T08:37:00Z"/>
          <w:del w:id="3179" w:author="Michele Hart" w:date="2016-03-02T17:34:00Z"/>
        </w:rPr>
      </w:pPr>
      <w:ins w:id="3180" w:author="Marc Reguera" w:date="2016-02-10T08:37:00Z">
        <w:del w:id="3181" w:author="Michele Hart" w:date="2016-03-02T17:34:00Z">
          <w:r w:rsidDel="00F9176E">
            <w:delText>I usually pick an horizontal bar chart when I have long labels which makes it easier to read and use columns when I have many columns with short labels (I can show many more columns horizontally than vertically on a page since it is a rectangle</w:delText>
          </w:r>
        </w:del>
      </w:ins>
    </w:p>
    <w:p w14:paraId="15ED85E7" w14:textId="6DE30BEC" w:rsidR="00514D54" w:rsidDel="004F41FC" w:rsidRDefault="00514D54" w:rsidP="00514D54">
      <w:pPr>
        <w:rPr>
          <w:ins w:id="3182" w:author="Will Thompson" w:date="2016-02-12T16:25:00Z"/>
          <w:del w:id="3183" w:author="Michele Hart" w:date="2016-03-03T00:04:00Z"/>
        </w:rPr>
      </w:pPr>
    </w:p>
    <w:p w14:paraId="5436B307" w14:textId="560D9B38" w:rsidR="00514D54" w:rsidDel="004F41FC" w:rsidRDefault="00514D54" w:rsidP="00514D54">
      <w:pPr>
        <w:rPr>
          <w:ins w:id="3184" w:author="Will Thompson" w:date="2016-02-12T16:25:00Z"/>
          <w:del w:id="3185" w:author="Michele Hart" w:date="2016-03-03T00:04:00Z"/>
        </w:rPr>
      </w:pPr>
      <w:ins w:id="3186" w:author="Will Thompson" w:date="2016-02-12T16:25:00Z">
        <w:del w:id="3187" w:author="Michele Hart" w:date="2016-03-03T00:04:00Z">
          <w:r w:rsidDel="004F41FC">
            <w:delText>In this example below, you can see how we have now a hierarchy with Regions first and then countries when drilling on any bars.  This is a really useful design to enable users to give them the flexibility to drill through in any area they want without taking more space on the slide.</w:delText>
          </w:r>
          <w:r w:rsidRPr="00E80DC4" w:rsidDel="004F41FC">
            <w:delText xml:space="preserve"> </w:delText>
          </w:r>
        </w:del>
      </w:ins>
    </w:p>
    <w:p w14:paraId="3AC399D2" w14:textId="5CBE0B2C" w:rsidR="000A703B" w:rsidDel="00514D54" w:rsidRDefault="000A703B" w:rsidP="00514D54">
      <w:pPr>
        <w:rPr>
          <w:ins w:id="3188" w:author="Marc Reguera" w:date="2016-02-10T08:37:00Z"/>
          <w:del w:id="3189" w:author="Will Thompson" w:date="2016-02-12T16:25:00Z"/>
        </w:rPr>
      </w:pPr>
      <w:ins w:id="3190" w:author="Marc Reguera" w:date="2016-02-10T08:37:00Z">
        <w:del w:id="3191" w:author="Will Thompson" w:date="2016-02-12T16:25:00Z">
          <w:r w:rsidDel="00514D54">
            <w:delText>For more details on Bar charts, please click link below</w:delText>
          </w:r>
        </w:del>
      </w:ins>
    </w:p>
    <w:p w14:paraId="7CF0DE5C" w14:textId="1283BCD8" w:rsidR="000A703B" w:rsidDel="00514D54" w:rsidRDefault="000A703B" w:rsidP="000A703B">
      <w:pPr>
        <w:rPr>
          <w:ins w:id="3192" w:author="Marc Reguera" w:date="2016-02-10T08:37:00Z"/>
          <w:del w:id="3193" w:author="Will Thompson" w:date="2016-02-12T16:25:00Z"/>
        </w:rPr>
      </w:pPr>
      <w:ins w:id="3194" w:author="Marc Reguera" w:date="2016-02-10T08:37:00Z">
        <w:del w:id="3195" w:author="Will Thompson" w:date="2016-02-12T16:25:00Z">
          <w:r w:rsidDel="00514D54">
            <w:fldChar w:fldCharType="begin"/>
          </w:r>
          <w:r w:rsidDel="00514D54">
            <w:delInstrText xml:space="preserve"> HYPERLINK "http://blog.newscred.com/article/data-visualization-101-bar-charts/3c53044d4add7c31e79a3f80128771f4?page=thankyou" </w:delInstrText>
          </w:r>
          <w:r w:rsidDel="00514D54">
            <w:fldChar w:fldCharType="separate"/>
          </w:r>
          <w:r w:rsidRPr="009D6C7B" w:rsidDel="00514D54">
            <w:rPr>
              <w:rStyle w:val="Hyperlink"/>
            </w:rPr>
            <w:delText>http://blog.newscred.com/article/data-visualization-101-bar-charts/3c53044d4add7c31e79a3f80128771f4?page=thankyou</w:delText>
          </w:r>
          <w:r w:rsidDel="00514D54">
            <w:rPr>
              <w:rStyle w:val="Hyperlink"/>
            </w:rPr>
            <w:fldChar w:fldCharType="end"/>
          </w:r>
        </w:del>
      </w:ins>
    </w:p>
    <w:p w14:paraId="3F8F5DCB" w14:textId="1C9F2A5A" w:rsidR="000A703B" w:rsidDel="00514D54" w:rsidRDefault="000A703B" w:rsidP="000A703B">
      <w:pPr>
        <w:rPr>
          <w:ins w:id="3196" w:author="Marc Reguera" w:date="2016-02-10T08:37:00Z"/>
          <w:del w:id="3197" w:author="Will Thompson" w:date="2016-02-12T16:25:00Z"/>
        </w:rPr>
      </w:pPr>
      <w:ins w:id="3198" w:author="Marc Reguera" w:date="2016-02-10T08:37:00Z">
        <w:del w:id="3199" w:author="Will Thompson" w:date="2016-02-12T16:25:00Z">
          <w:r w:rsidDel="00514D54">
            <w:fldChar w:fldCharType="begin"/>
          </w:r>
          <w:r w:rsidDel="00514D54">
            <w:delInstrText xml:space="preserve"> HYPERLINK "http://www.datavizcatalogue.com/methods/bar_chart.html" \l ".VYV-hY3bLJw" </w:delInstrText>
          </w:r>
          <w:r w:rsidDel="00514D54">
            <w:fldChar w:fldCharType="separate"/>
          </w:r>
          <w:r w:rsidRPr="009D6C7B" w:rsidDel="00514D54">
            <w:rPr>
              <w:rStyle w:val="Hyperlink"/>
            </w:rPr>
            <w:delText>http://www.datavizcatalogue.com/methods/bar_chart.html#.VYV-hY3bLJw</w:delText>
          </w:r>
          <w:r w:rsidDel="00514D54">
            <w:rPr>
              <w:rStyle w:val="Hyperlink"/>
            </w:rPr>
            <w:fldChar w:fldCharType="end"/>
          </w:r>
          <w:r w:rsidDel="00514D54">
            <w:delText xml:space="preserve"> </w:delText>
          </w:r>
        </w:del>
      </w:ins>
    </w:p>
    <w:p w14:paraId="7A0DFDA6" w14:textId="1172BC8F" w:rsidR="000A703B" w:rsidDel="00514D54" w:rsidRDefault="000A703B" w:rsidP="000A703B">
      <w:pPr>
        <w:rPr>
          <w:ins w:id="3200" w:author="Marc Reguera" w:date="2016-02-10T08:37:00Z"/>
          <w:del w:id="3201" w:author="Will Thompson" w:date="2016-02-12T16:25:00Z"/>
        </w:rPr>
      </w:pPr>
      <w:ins w:id="3202" w:author="Marc Reguera" w:date="2016-02-10T08:37:00Z">
        <w:del w:id="3203" w:author="Will Thompson" w:date="2016-02-12T16:25:00Z">
          <w:r w:rsidDel="00514D54">
            <w:fldChar w:fldCharType="begin"/>
          </w:r>
          <w:r w:rsidDel="00514D54">
            <w:delInstrText xml:space="preserve"> HYPERLINK "http://www.datavizcatalogue.com/methods/multiset_barchart.html" \l ".VYV_gI3bLJw" </w:delInstrText>
          </w:r>
          <w:r w:rsidDel="00514D54">
            <w:fldChar w:fldCharType="separate"/>
          </w:r>
          <w:r w:rsidRPr="009D6C7B" w:rsidDel="00514D54">
            <w:rPr>
              <w:rStyle w:val="Hyperlink"/>
            </w:rPr>
            <w:delText>http://www.datavizcatalogue.com/methods/multiset_barchart.html#.VYV_gI3bLJw</w:delText>
          </w:r>
          <w:r w:rsidDel="00514D54">
            <w:rPr>
              <w:rStyle w:val="Hyperlink"/>
            </w:rPr>
            <w:fldChar w:fldCharType="end"/>
          </w:r>
          <w:r w:rsidDel="00514D54">
            <w:delText xml:space="preserve"> </w:delText>
          </w:r>
        </w:del>
      </w:ins>
    </w:p>
    <w:p w14:paraId="05C8BF65" w14:textId="79B86BA0" w:rsidR="000A703B" w:rsidDel="00514D54" w:rsidRDefault="000A703B" w:rsidP="000A703B">
      <w:pPr>
        <w:rPr>
          <w:ins w:id="3204" w:author="Marc Reguera" w:date="2016-02-10T08:37:00Z"/>
          <w:del w:id="3205" w:author="Will Thompson" w:date="2016-02-12T16:25:00Z"/>
        </w:rPr>
      </w:pPr>
    </w:p>
    <w:p w14:paraId="0163435D" w14:textId="3305C360" w:rsidR="00BA1455" w:rsidDel="00514D54" w:rsidRDefault="00BA1455">
      <w:pPr>
        <w:rPr>
          <w:ins w:id="3206" w:author="Marc Reguera" w:date="2016-02-10T08:37:00Z"/>
          <w:del w:id="3207" w:author="Will Thompson" w:date="2016-02-12T16:25:00Z"/>
        </w:rPr>
      </w:pPr>
    </w:p>
    <w:p w14:paraId="581BE6B4" w14:textId="7F25033A" w:rsidR="00CD313D" w:rsidDel="00514D54" w:rsidRDefault="00CD313D">
      <w:pPr>
        <w:rPr>
          <w:ins w:id="3208" w:author="Marc Reguera" w:date="2016-02-10T08:37:00Z"/>
          <w:del w:id="3209" w:author="Will Thompson" w:date="2016-02-12T16:25:00Z"/>
        </w:rPr>
      </w:pPr>
    </w:p>
    <w:p w14:paraId="416E6FC4" w14:textId="49F9C19B" w:rsidR="00CD313D" w:rsidDel="00514D54" w:rsidRDefault="00CD313D">
      <w:pPr>
        <w:rPr>
          <w:ins w:id="3210" w:author="Marc Reguera" w:date="2016-02-10T08:37:00Z"/>
          <w:del w:id="3211" w:author="Will Thompson" w:date="2016-02-12T16:25:00Z"/>
        </w:rPr>
      </w:pPr>
    </w:p>
    <w:p w14:paraId="44C2987B" w14:textId="0D8522C4" w:rsidR="00CD313D" w:rsidDel="00514D54" w:rsidRDefault="00CD313D">
      <w:pPr>
        <w:rPr>
          <w:ins w:id="3212" w:author="Marc Reguera" w:date="2016-02-10T08:37:00Z"/>
          <w:del w:id="3213" w:author="Will Thompson" w:date="2016-02-12T16:25:00Z"/>
        </w:rPr>
      </w:pPr>
    </w:p>
    <w:p w14:paraId="03FD3F0B" w14:textId="0FC3035B" w:rsidR="000E2ECA" w:rsidRDefault="00CD313D">
      <w:pPr>
        <w:rPr>
          <w:ins w:id="3214" w:author="Will Thompson" w:date="2016-02-11T13:27:00Z"/>
        </w:rPr>
      </w:pPr>
      <w:ins w:id="3215" w:author="Marc Reguera" w:date="2016-02-10T08:38:00Z">
        <w:del w:id="3216" w:author="Will Thompson" w:date="2016-02-11T13:25:00Z">
          <w:r w:rsidDel="000E2ECA">
            <w:rPr>
              <w:noProof/>
            </w:rPr>
            <w:drawing>
              <wp:inline distT="0" distB="0" distL="0" distR="0" wp14:anchorId="156276CC" wp14:editId="10ED2C4E">
                <wp:extent cx="5887085" cy="8229600"/>
                <wp:effectExtent l="19050" t="19050" r="1841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7085" cy="8229600"/>
                        </a:xfrm>
                        <a:prstGeom prst="rect">
                          <a:avLst/>
                        </a:prstGeom>
                        <a:ln w="9525">
                          <a:solidFill>
                            <a:schemeClr val="tx1"/>
                          </a:solidFill>
                        </a:ln>
                      </pic:spPr>
                    </pic:pic>
                  </a:graphicData>
                </a:graphic>
              </wp:inline>
            </w:drawing>
          </w:r>
        </w:del>
      </w:ins>
    </w:p>
    <w:tbl>
      <w:tblPr>
        <w:tblStyle w:val="TableGrid"/>
        <w:tblW w:w="0" w:type="auto"/>
        <w:tblLook w:val="04A0" w:firstRow="1" w:lastRow="0" w:firstColumn="1" w:lastColumn="0" w:noHBand="0" w:noVBand="1"/>
      </w:tblPr>
      <w:tblGrid>
        <w:gridCol w:w="3742"/>
        <w:gridCol w:w="5608"/>
      </w:tblGrid>
      <w:tr w:rsidR="00514D54" w14:paraId="332E7C61" w14:textId="77777777" w:rsidTr="00514D54">
        <w:trPr>
          <w:ins w:id="3217" w:author="Will Thompson" w:date="2016-02-12T16:23:00Z"/>
        </w:trPr>
        <w:tc>
          <w:tcPr>
            <w:tcW w:w="4675" w:type="dxa"/>
          </w:tcPr>
          <w:commentRangeStart w:id="3218"/>
          <w:p w14:paraId="00F6753D" w14:textId="191CCDBD" w:rsidR="00514D54" w:rsidRDefault="00514D54">
            <w:pPr>
              <w:rPr>
                <w:ins w:id="3219" w:author="Will Thompson" w:date="2016-02-12T16:23:00Z"/>
              </w:rPr>
            </w:pPr>
            <w:ins w:id="3220" w:author="Will Thompson" w:date="2016-02-12T16:24:00Z">
              <w:r>
                <w:rPr>
                  <w:noProof/>
                </w:rPr>
                <w:lastRenderedPageBreak/>
                <mc:AlternateContent>
                  <mc:Choice Requires="wps">
                    <w:drawing>
                      <wp:anchor distT="0" distB="0" distL="114300" distR="114300" simplePos="0" relativeHeight="251727872" behindDoc="0" locked="0" layoutInCell="1" allowOverlap="1" wp14:anchorId="010D83B6" wp14:editId="6CC05533">
                        <wp:simplePos x="0" y="0"/>
                        <wp:positionH relativeFrom="column">
                          <wp:posOffset>2205619</wp:posOffset>
                        </wp:positionH>
                        <wp:positionV relativeFrom="paragraph">
                          <wp:posOffset>795451</wp:posOffset>
                        </wp:positionV>
                        <wp:extent cx="224155" cy="1708090"/>
                        <wp:effectExtent l="0" t="0" r="61595" b="64135"/>
                        <wp:wrapNone/>
                        <wp:docPr id="218" name="Straight Arrow Connector 218"/>
                        <wp:cNvGraphicFramePr/>
                        <a:graphic xmlns:a="http://schemas.openxmlformats.org/drawingml/2006/main">
                          <a:graphicData uri="http://schemas.microsoft.com/office/word/2010/wordprocessingShape">
                            <wps:wsp>
                              <wps:cNvCnPr/>
                              <wps:spPr>
                                <a:xfrm>
                                  <a:off x="0" y="0"/>
                                  <a:ext cx="224155" cy="1708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84070B" id="_x0000_t32" coordsize="21600,21600" o:spt="32" o:oned="t" path="m,l21600,21600e" filled="f">
                        <v:path arrowok="t" fillok="f" o:connecttype="none"/>
                        <o:lock v:ext="edit" shapetype="t"/>
                      </v:shapetype>
                      <v:shape id="Straight Arrow Connector 218" o:spid="_x0000_s1026" type="#_x0000_t32" style="position:absolute;margin-left:173.65pt;margin-top:62.65pt;width:17.65pt;height:13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261DB6C9" wp14:editId="1748D3C0">
                        <wp:simplePos x="0" y="0"/>
                        <wp:positionH relativeFrom="column">
                          <wp:posOffset>2205331</wp:posOffset>
                        </wp:positionH>
                        <wp:positionV relativeFrom="paragraph">
                          <wp:posOffset>200684</wp:posOffset>
                        </wp:positionV>
                        <wp:extent cx="224574" cy="301924"/>
                        <wp:effectExtent l="0" t="38100" r="61595" b="22225"/>
                        <wp:wrapNone/>
                        <wp:docPr id="217" name="Straight Arrow Connector 217"/>
                        <wp:cNvGraphicFramePr/>
                        <a:graphic xmlns:a="http://schemas.openxmlformats.org/drawingml/2006/main">
                          <a:graphicData uri="http://schemas.microsoft.com/office/word/2010/wordprocessingShape">
                            <wps:wsp>
                              <wps:cNvCnPr/>
                              <wps:spPr>
                                <a:xfrm flipV="1">
                                  <a:off x="0" y="0"/>
                                  <a:ext cx="224574" cy="3019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FF2292" id="Straight Arrow Connector 217" o:spid="_x0000_s1026" type="#_x0000_t32" style="position:absolute;margin-left:173.65pt;margin-top:15.8pt;width:17.7pt;height:23.7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5149C948" wp14:editId="754568DE">
                        <wp:simplePos x="0" y="0"/>
                        <wp:positionH relativeFrom="column">
                          <wp:posOffset>635611</wp:posOffset>
                        </wp:positionH>
                        <wp:positionV relativeFrom="paragraph">
                          <wp:posOffset>519861</wp:posOffset>
                        </wp:positionV>
                        <wp:extent cx="1570008" cy="276046"/>
                        <wp:effectExtent l="0" t="0" r="11430" b="10160"/>
                        <wp:wrapNone/>
                        <wp:docPr id="211" name="Rounded Rectangle 211"/>
                        <wp:cNvGraphicFramePr/>
                        <a:graphic xmlns:a="http://schemas.openxmlformats.org/drawingml/2006/main">
                          <a:graphicData uri="http://schemas.microsoft.com/office/word/2010/wordprocessingShape">
                            <wps:wsp>
                              <wps:cNvSpPr/>
                              <wps:spPr>
                                <a:xfrm>
                                  <a:off x="0" y="0"/>
                                  <a:ext cx="1570008" cy="2760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A48BCA" id="Rounded Rectangle 211" o:spid="_x0000_s1026" style="position:absolute;margin-left:50.05pt;margin-top:40.95pt;width:123.6pt;height:21.7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" filled="f" strokecolor="red" strokeweight="1pt">
                        <v:stroke joinstyle="miter"/>
                      </v:roundrect>
                    </w:pict>
                  </mc:Fallback>
                </mc:AlternateContent>
              </w:r>
            </w:ins>
            <w:ins w:id="3221" w:author="Will Thompson" w:date="2016-02-12T16:23:00Z">
              <w:r>
                <w:rPr>
                  <w:noProof/>
                </w:rPr>
                <w:drawing>
                  <wp:inline distT="0" distB="0" distL="0" distR="0" wp14:anchorId="7F1138AA" wp14:editId="47D2FDD8">
                    <wp:extent cx="2304268" cy="2501661"/>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11622" cy="2509644"/>
                            </a:xfrm>
                            <a:prstGeom prst="rect">
                              <a:avLst/>
                            </a:prstGeom>
                          </pic:spPr>
                        </pic:pic>
                      </a:graphicData>
                    </a:graphic>
                  </wp:inline>
                </w:drawing>
              </w:r>
            </w:ins>
          </w:p>
        </w:tc>
        <w:tc>
          <w:tcPr>
            <w:tcW w:w="4675" w:type="dxa"/>
          </w:tcPr>
          <w:p w14:paraId="09FC6800" w14:textId="44995773" w:rsidR="00514D54" w:rsidRDefault="00514D54">
            <w:pPr>
              <w:rPr>
                <w:ins w:id="3222" w:author="Will Thompson" w:date="2016-02-12T16:23:00Z"/>
              </w:rPr>
            </w:pPr>
            <w:ins w:id="3223" w:author="Will Thompson" w:date="2016-02-12T16:23:00Z">
              <w:r>
                <w:rPr>
                  <w:noProof/>
                </w:rPr>
                <w:drawing>
                  <wp:inline distT="0" distB="0" distL="0" distR="0" wp14:anchorId="49BCA899" wp14:editId="72AD1B69">
                    <wp:extent cx="3519578" cy="2532893"/>
                    <wp:effectExtent l="0" t="0" r="508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30162" cy="2540510"/>
                            </a:xfrm>
                            <a:prstGeom prst="rect">
                              <a:avLst/>
                            </a:prstGeom>
                          </pic:spPr>
                        </pic:pic>
                      </a:graphicData>
                    </a:graphic>
                  </wp:inline>
                </w:drawing>
              </w:r>
            </w:ins>
            <w:commentRangeEnd w:id="3218"/>
            <w:r w:rsidR="004F41FC">
              <w:rPr>
                <w:rStyle w:val="CommentReference"/>
              </w:rPr>
              <w:commentReference w:id="3218"/>
            </w:r>
          </w:p>
        </w:tc>
      </w:tr>
    </w:tbl>
    <w:p w14:paraId="78607E32" w14:textId="68EDC075" w:rsidR="00BA7A1C" w:rsidRDefault="00BA7A1C">
      <w:pPr>
        <w:rPr>
          <w:ins w:id="3224" w:author="Marc Reguera" w:date="2016-02-10T08:39:00Z"/>
        </w:rPr>
      </w:pPr>
    </w:p>
    <w:p w14:paraId="47647C5F" w14:textId="6F32FC73" w:rsidR="00514D54" w:rsidRDefault="00514D54" w:rsidP="00514D54">
      <w:pPr>
        <w:rPr>
          <w:ins w:id="3225" w:author="Will Thompson" w:date="2016-02-12T16:25:00Z"/>
        </w:rPr>
      </w:pPr>
      <w:ins w:id="3226" w:author="Will Thompson" w:date="2016-02-12T16:25:00Z">
        <w:r>
          <w:t xml:space="preserve">For more details on </w:t>
        </w:r>
        <w:del w:id="3227" w:author="Michele Hart" w:date="2016-03-03T00:06:00Z">
          <w:r w:rsidDel="004F41FC">
            <w:delText>Bar</w:delText>
          </w:r>
        </w:del>
      </w:ins>
      <w:ins w:id="3228" w:author="Michele Hart" w:date="2016-03-03T00:06:00Z">
        <w:r w:rsidR="004F41FC">
          <w:t>Bar and Column</w:t>
        </w:r>
      </w:ins>
      <w:ins w:id="3229" w:author="Will Thompson" w:date="2016-02-12T16:25:00Z">
        <w:r>
          <w:t xml:space="preserve"> charts</w:t>
        </w:r>
        <w:del w:id="3230" w:author="Michele Hart" w:date="2016-03-03T00:04:00Z">
          <w:r w:rsidDel="004F41FC">
            <w:delText>, please click link below</w:delText>
          </w:r>
        </w:del>
      </w:ins>
      <w:ins w:id="3231" w:author="Michele Hart" w:date="2016-03-03T00:04:00Z">
        <w:r w:rsidR="004F41FC">
          <w:t>:</w:t>
        </w:r>
      </w:ins>
    </w:p>
    <w:p w14:paraId="750418D5" w14:textId="77777777" w:rsidR="00514D54" w:rsidRDefault="00514D54" w:rsidP="00514D54">
      <w:pPr>
        <w:rPr>
          <w:ins w:id="3232" w:author="Will Thompson" w:date="2016-02-12T16:25:00Z"/>
        </w:rPr>
      </w:pPr>
      <w:ins w:id="3233" w:author="Will Thompson" w:date="2016-02-12T16:25:00Z">
        <w:r>
          <w:fldChar w:fldCharType="begin"/>
        </w:r>
        <w:r>
          <w:instrText xml:space="preserve"> HYPERLINK "http://blog.newscred.com/article/data-visualization-101-bar-charts/3c53044d4add7c31e79a3f80128771f4?page=thankyou" </w:instrText>
        </w:r>
        <w:r>
          <w:fldChar w:fldCharType="separate"/>
        </w:r>
        <w:r w:rsidRPr="009D6C7B">
          <w:rPr>
            <w:rStyle w:val="Hyperlink"/>
          </w:rPr>
          <w:t>http://blog.newscred.com/article/data-visualization-101-bar-charts/3c53044d4add7c31e79a3f80128771f4?page=thankyou</w:t>
        </w:r>
        <w:r>
          <w:rPr>
            <w:rStyle w:val="Hyperlink"/>
          </w:rPr>
          <w:fldChar w:fldCharType="end"/>
        </w:r>
      </w:ins>
    </w:p>
    <w:p w14:paraId="393998CB" w14:textId="77777777" w:rsidR="00514D54" w:rsidRDefault="00514D54" w:rsidP="00514D54">
      <w:pPr>
        <w:rPr>
          <w:ins w:id="3234" w:author="Will Thompson" w:date="2016-02-12T16:25:00Z"/>
        </w:rPr>
      </w:pPr>
      <w:ins w:id="3235" w:author="Will Thompson" w:date="2016-02-12T16:25:00Z">
        <w:r>
          <w:fldChar w:fldCharType="begin"/>
        </w:r>
        <w:r>
          <w:instrText xml:space="preserve"> HYPERLINK "http://www.datavizcatalogue.com/methods/bar_chart.html" \l ".VYV-hY3bLJw" </w:instrText>
        </w:r>
        <w:r>
          <w:fldChar w:fldCharType="separate"/>
        </w:r>
        <w:r w:rsidRPr="009D6C7B">
          <w:rPr>
            <w:rStyle w:val="Hyperlink"/>
          </w:rPr>
          <w:t>http://www.datavizcatalogue.com/methods/bar_chart.html#.VYV-hY3bLJw</w:t>
        </w:r>
        <w:r>
          <w:rPr>
            <w:rStyle w:val="Hyperlink"/>
          </w:rPr>
          <w:fldChar w:fldCharType="end"/>
        </w:r>
        <w:r>
          <w:t xml:space="preserve"> </w:t>
        </w:r>
      </w:ins>
    </w:p>
    <w:p w14:paraId="71A76F7F" w14:textId="77777777" w:rsidR="00514D54" w:rsidRDefault="00514D54" w:rsidP="00514D54">
      <w:pPr>
        <w:rPr>
          <w:ins w:id="3236" w:author="Will Thompson" w:date="2016-02-12T16:25:00Z"/>
        </w:rPr>
      </w:pPr>
      <w:ins w:id="3237" w:author="Will Thompson" w:date="2016-02-12T16:25:00Z">
        <w:r>
          <w:fldChar w:fldCharType="begin"/>
        </w:r>
        <w:r>
          <w:instrText xml:space="preserve"> HYPERLINK "http://www.datavizcatalogue.com/methods/multiset_barchart.html" \l ".VYV_gI3bLJw" </w:instrText>
        </w:r>
        <w:r>
          <w:fldChar w:fldCharType="separate"/>
        </w:r>
        <w:r w:rsidRPr="009D6C7B">
          <w:rPr>
            <w:rStyle w:val="Hyperlink"/>
          </w:rPr>
          <w:t>http://www.datavizcatalogue.com/methods/multiset_barchart.html#.VYV_gI3bLJw</w:t>
        </w:r>
        <w:r>
          <w:rPr>
            <w:rStyle w:val="Hyperlink"/>
          </w:rPr>
          <w:fldChar w:fldCharType="end"/>
        </w:r>
        <w:r>
          <w:t xml:space="preserve"> </w:t>
        </w:r>
      </w:ins>
    </w:p>
    <w:p w14:paraId="36B988E7" w14:textId="77777777" w:rsidR="004F41FC" w:rsidRDefault="004F41FC">
      <w:pPr>
        <w:pStyle w:val="Heading2"/>
        <w:rPr>
          <w:ins w:id="3238" w:author="Michele Hart" w:date="2016-03-03T00:04:00Z"/>
        </w:rPr>
        <w:pPrChange w:id="3239" w:author="Will Thompson" w:date="2016-02-12T10:41:00Z">
          <w:pPr>
            <w:pStyle w:val="Heading2Numbered"/>
          </w:pPr>
        </w:pPrChange>
      </w:pPr>
    </w:p>
    <w:commentRangeStart w:id="3240"/>
    <w:commentRangeStart w:id="3241"/>
    <w:p w14:paraId="28D64A5D" w14:textId="20B40F3E" w:rsidR="00BA7A1C" w:rsidDel="00514D54" w:rsidRDefault="00BA7A1C">
      <w:pPr>
        <w:rPr>
          <w:ins w:id="3242" w:author="Marc Reguera" w:date="2016-02-10T08:39:00Z"/>
          <w:del w:id="3243" w:author="Will Thompson" w:date="2016-02-12T16:25:00Z"/>
        </w:rPr>
      </w:pPr>
      <w:ins w:id="3244" w:author="Marc Reguera" w:date="2016-02-10T08:38:00Z">
        <w:del w:id="3245" w:author="Will Thompson" w:date="2016-02-12T16:22:00Z">
          <w:r w:rsidRPr="00585087" w:rsidDel="00514D54">
            <w:rPr>
              <w:noProof/>
            </w:rPr>
            <mc:AlternateContent>
              <mc:Choice Requires="wpg">
                <w:drawing>
                  <wp:anchor distT="0" distB="0" distL="114300" distR="114300" simplePos="0" relativeHeight="251719680" behindDoc="0" locked="0" layoutInCell="1" allowOverlap="1" wp14:anchorId="3C1A467D" wp14:editId="1C237898">
                    <wp:simplePos x="0" y="0"/>
                    <wp:positionH relativeFrom="column">
                      <wp:posOffset>6985</wp:posOffset>
                    </wp:positionH>
                    <wp:positionV relativeFrom="paragraph">
                      <wp:posOffset>19050</wp:posOffset>
                    </wp:positionV>
                    <wp:extent cx="6400800" cy="4572000"/>
                    <wp:effectExtent l="19050" t="19050" r="19050" b="19050"/>
                    <wp:wrapNone/>
                    <wp:docPr id="34" name="Group 4"/>
                    <wp:cNvGraphicFramePr/>
                    <a:graphic xmlns:a="http://schemas.openxmlformats.org/drawingml/2006/main">
                      <a:graphicData uri="http://schemas.microsoft.com/office/word/2010/wordprocessingGroup">
                        <wpg:wgp>
                          <wpg:cNvGrpSpPr/>
                          <wpg:grpSpPr>
                            <a:xfrm>
                              <a:off x="0" y="0"/>
                              <a:ext cx="6400800" cy="4572000"/>
                              <a:chOff x="0" y="0"/>
                              <a:chExt cx="8275610" cy="6492240"/>
                            </a:xfrm>
                          </wpg:grpSpPr>
                          <pic:pic xmlns:pic="http://schemas.openxmlformats.org/drawingml/2006/picture">
                            <pic:nvPicPr>
                              <pic:cNvPr id="40" name="Picture 40"/>
                              <pic:cNvPicPr>
                                <a:picLocks noChangeAspect="1"/>
                              </pic:cNvPicPr>
                            </pic:nvPicPr>
                            <pic:blipFill>
                              <a:blip r:embed="rId84"/>
                              <a:stretch>
                                <a:fillRect/>
                              </a:stretch>
                            </pic:blipFill>
                            <pic:spPr>
                              <a:xfrm>
                                <a:off x="0" y="0"/>
                                <a:ext cx="3297646" cy="6492240"/>
                              </a:xfrm>
                              <a:prstGeom prst="rect">
                                <a:avLst/>
                              </a:prstGeom>
                              <a:ln>
                                <a:solidFill>
                                  <a:schemeClr val="tx1"/>
                                </a:solidFill>
                              </a:ln>
                            </pic:spPr>
                          </pic:pic>
                          <pic:pic xmlns:pic="http://schemas.openxmlformats.org/drawingml/2006/picture">
                            <pic:nvPicPr>
                              <pic:cNvPr id="41" name="Picture 41"/>
                              <pic:cNvPicPr>
                                <a:picLocks noChangeAspect="1"/>
                              </pic:cNvPicPr>
                            </pic:nvPicPr>
                            <pic:blipFill>
                              <a:blip r:embed="rId85"/>
                              <a:stretch>
                                <a:fillRect/>
                              </a:stretch>
                            </pic:blipFill>
                            <pic:spPr>
                              <a:xfrm>
                                <a:off x="3297646" y="0"/>
                                <a:ext cx="4977964" cy="649224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2039D1B" id="Group 4" o:spid="_x0000_s1026" style="position:absolute;margin-left:.55pt;margin-top:1.5pt;width:7in;height:5in;z-index:251719680;mso-width-relative:margin;mso-height-relative:margin" coordsize="82756,64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">
                    <v:shape id="Picture 40" o:spid="_x0000_s1027" type="#_x0000_t75" style="position:absolute;width:32976;height:6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" stroked="t" strokecolor="black [3213]">
                      <v:imagedata r:id="rId86" o:title=""/>
                      <v:path arrowok="t"/>
                    </v:shape>
                    <v:shape id="Picture 41" o:spid="_x0000_s1028" type="#_x0000_t75" style="position:absolute;left:32976;width:49780;height:6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" stroked="t" strokecolor="black [3213]">
                      <v:imagedata r:id="rId87" o:title=""/>
                      <v:path arrowok="t"/>
                    </v:shape>
                  </v:group>
                </w:pict>
              </mc:Fallback>
            </mc:AlternateContent>
          </w:r>
        </w:del>
      </w:ins>
      <w:commentRangeEnd w:id="3240"/>
      <w:del w:id="3246" w:author="Will Thompson" w:date="2016-02-12T16:26:00Z">
        <w:r w:rsidR="002367E7" w:rsidDel="00514D54">
          <w:rPr>
            <w:rStyle w:val="CommentReference"/>
          </w:rPr>
          <w:commentReference w:id="3240"/>
        </w:r>
      </w:del>
      <w:ins w:id="3247" w:author="Marc Reguera" w:date="2016-02-10T08:38:00Z">
        <w:del w:id="3248" w:author="Will Thompson" w:date="2016-02-12T16:22:00Z">
          <w:r w:rsidR="00233392" w:rsidRPr="00233392" w:rsidDel="00514D54">
            <w:rPr>
              <w:noProof/>
            </w:rPr>
            <mc:AlternateContent>
              <mc:Choice Requires="wps">
                <w:drawing>
                  <wp:anchor distT="0" distB="0" distL="114300" distR="114300" simplePos="0" relativeHeight="251724800" behindDoc="0" locked="0" layoutInCell="1" allowOverlap="1" wp14:anchorId="1794E533" wp14:editId="521C4EC9">
                    <wp:simplePos x="0" y="0"/>
                    <wp:positionH relativeFrom="column">
                      <wp:posOffset>2003425</wp:posOffset>
                    </wp:positionH>
                    <wp:positionV relativeFrom="paragraph">
                      <wp:posOffset>1377315</wp:posOffset>
                    </wp:positionV>
                    <wp:extent cx="977900" cy="3025140"/>
                    <wp:effectExtent l="0" t="0" r="31750" b="22860"/>
                    <wp:wrapNone/>
                    <wp:docPr id="54" name="Straight Connector 54"/>
                    <wp:cNvGraphicFramePr/>
                    <a:graphic xmlns:a="http://schemas.openxmlformats.org/drawingml/2006/main">
                      <a:graphicData uri="http://schemas.microsoft.com/office/word/2010/wordprocessingShape">
                        <wps:wsp>
                          <wps:cNvCnPr/>
                          <wps:spPr>
                            <a:xfrm>
                              <a:off x="0" y="0"/>
                              <a:ext cx="977900" cy="30251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69B43" id="Straight Connector 54"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75pt,108.45pt" to="234.75pt,3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" strokecolor="red" strokeweight=".5pt">
                    <v:stroke joinstyle="miter"/>
                  </v:line>
                </w:pict>
              </mc:Fallback>
            </mc:AlternateContent>
          </w:r>
          <w:r w:rsidR="00233392" w:rsidRPr="00233392" w:rsidDel="00514D54">
            <w:rPr>
              <w:noProof/>
            </w:rPr>
            <mc:AlternateContent>
              <mc:Choice Requires="wps">
                <w:drawing>
                  <wp:anchor distT="0" distB="0" distL="114300" distR="114300" simplePos="0" relativeHeight="251723776" behindDoc="0" locked="0" layoutInCell="1" allowOverlap="1" wp14:anchorId="5FC562A5" wp14:editId="1C623CDD">
                    <wp:simplePos x="0" y="0"/>
                    <wp:positionH relativeFrom="column">
                      <wp:posOffset>2004060</wp:posOffset>
                    </wp:positionH>
                    <wp:positionV relativeFrom="paragraph">
                      <wp:posOffset>393700</wp:posOffset>
                    </wp:positionV>
                    <wp:extent cx="717550" cy="984250"/>
                    <wp:effectExtent l="0" t="0" r="25400" b="25400"/>
                    <wp:wrapNone/>
                    <wp:docPr id="53" name="Straight Connector 53"/>
                    <wp:cNvGraphicFramePr/>
                    <a:graphic xmlns:a="http://schemas.openxmlformats.org/drawingml/2006/main">
                      <a:graphicData uri="http://schemas.microsoft.com/office/word/2010/wordprocessingShape">
                        <wps:wsp>
                          <wps:cNvCnPr/>
                          <wps:spPr>
                            <a:xfrm flipV="1">
                              <a:off x="0" y="0"/>
                              <a:ext cx="717550" cy="9842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BC9B72" id="Straight Connector 53" o:spid="_x0000_s1026" style="position:absolute;flip:y;z-index:251723776;visibility:visible;mso-wrap-style:square;mso-wrap-distance-left:9pt;mso-wrap-distance-top:0;mso-wrap-distance-right:9pt;mso-wrap-distance-bottom:0;mso-position-horizontal:absolute;mso-position-horizontal-relative:text;mso-position-vertical:absolute;mso-position-vertical-relative:text" from="157.8pt,31pt" to="214.3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" strokecolor="red" strokeweight=".5pt">
                    <v:stroke joinstyle="miter"/>
                  </v:line>
                </w:pict>
              </mc:Fallback>
            </mc:AlternateContent>
          </w:r>
          <w:r w:rsidR="00233392" w:rsidRPr="00233392" w:rsidDel="00514D54">
            <w:rPr>
              <w:noProof/>
            </w:rPr>
            <mc:AlternateContent>
              <mc:Choice Requires="wps">
                <w:drawing>
                  <wp:anchor distT="0" distB="0" distL="114300" distR="114300" simplePos="0" relativeHeight="251722752" behindDoc="0" locked="0" layoutInCell="1" allowOverlap="1" wp14:anchorId="07CB0D51" wp14:editId="6F138A07">
                    <wp:simplePos x="0" y="0"/>
                    <wp:positionH relativeFrom="column">
                      <wp:posOffset>210820</wp:posOffset>
                    </wp:positionH>
                    <wp:positionV relativeFrom="paragraph">
                      <wp:posOffset>1202690</wp:posOffset>
                    </wp:positionV>
                    <wp:extent cx="1793240" cy="414655"/>
                    <wp:effectExtent l="19050" t="19050" r="16510" b="23495"/>
                    <wp:wrapNone/>
                    <wp:docPr id="45" name="Rounded Rectangle 45"/>
                    <wp:cNvGraphicFramePr/>
                    <a:graphic xmlns:a="http://schemas.openxmlformats.org/drawingml/2006/main">
                      <a:graphicData uri="http://schemas.microsoft.com/office/word/2010/wordprocessingShape">
                        <wps:wsp>
                          <wps:cNvSpPr/>
                          <wps:spPr>
                            <a:xfrm>
                              <a:off x="0" y="0"/>
                              <a:ext cx="1793240" cy="4146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5F7B8C" w14:textId="77777777" w:rsidR="00B858DE" w:rsidRDefault="00B858DE" w:rsidP="00233392">
                                <w:pPr>
                                  <w:jc w:val="center"/>
                                </w:pPr>
                                <w:r>
                                  <w:t>Double Click</w:t>
                                </w:r>
                              </w:p>
                              <w:p w14:paraId="4D138F29" w14:textId="77777777" w:rsidR="00B858DE" w:rsidRDefault="00B858DE" w:rsidP="00233392">
                                <w:pPr>
                                  <w:jc w:val="center"/>
                                </w:pPr>
                              </w:p>
                              <w:p w14:paraId="026807EB" w14:textId="77777777" w:rsidR="00B858DE" w:rsidRDefault="00B858DE" w:rsidP="00233392">
                                <w:pPr>
                                  <w:jc w:val="center"/>
                                </w:pPr>
                                <w:r>
                                  <w:t xml:space="preserve"> 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CB0D51" id="Rounded Rectangle 45" o:spid="_x0000_s1029" style="position:absolute;margin-left:16.6pt;margin-top:94.7pt;width:141.2pt;height:32.6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" filled="f" strokecolor="red" strokeweight="3pt">
                    <v:stroke joinstyle="miter"/>
                    <v:textbox>
                      <w:txbxContent>
                        <w:p w14:paraId="3F5F7B8C" w14:textId="77777777" w:rsidR="00B858DE" w:rsidRDefault="00B858DE" w:rsidP="00233392">
                          <w:pPr>
                            <w:jc w:val="center"/>
                          </w:pPr>
                          <w:r>
                            <w:t>Double Click</w:t>
                          </w:r>
                        </w:p>
                        <w:p w14:paraId="4D138F29" w14:textId="77777777" w:rsidR="00B858DE" w:rsidRDefault="00B858DE" w:rsidP="00233392">
                          <w:pPr>
                            <w:jc w:val="center"/>
                          </w:pPr>
                        </w:p>
                        <w:p w14:paraId="026807EB" w14:textId="77777777" w:rsidR="00B858DE" w:rsidRDefault="00B858DE" w:rsidP="00233392">
                          <w:pPr>
                            <w:jc w:val="center"/>
                          </w:pPr>
                          <w:r>
                            <w:t xml:space="preserve"> On </w:t>
                          </w:r>
                        </w:p>
                      </w:txbxContent>
                    </v:textbox>
                  </v:roundrect>
                </w:pict>
              </mc:Fallback>
            </mc:AlternateContent>
          </w:r>
          <w:r w:rsidR="00233392" w:rsidRPr="00233392" w:rsidDel="00514D54">
            <w:rPr>
              <w:noProof/>
            </w:rPr>
            <mc:AlternateContent>
              <mc:Choice Requires="wps">
                <w:drawing>
                  <wp:anchor distT="0" distB="0" distL="114300" distR="114300" simplePos="0" relativeHeight="251721728" behindDoc="0" locked="0" layoutInCell="1" allowOverlap="1" wp14:anchorId="439E189B" wp14:editId="5C812528">
                    <wp:simplePos x="0" y="0"/>
                    <wp:positionH relativeFrom="column">
                      <wp:posOffset>5127039</wp:posOffset>
                    </wp:positionH>
                    <wp:positionV relativeFrom="paragraph">
                      <wp:posOffset>3023870</wp:posOffset>
                    </wp:positionV>
                    <wp:extent cx="928370" cy="414655"/>
                    <wp:effectExtent l="19050" t="19050" r="24130" b="23495"/>
                    <wp:wrapNone/>
                    <wp:docPr id="42" name="Rounded Rectangle 42"/>
                    <wp:cNvGraphicFramePr/>
                    <a:graphic xmlns:a="http://schemas.openxmlformats.org/drawingml/2006/main">
                      <a:graphicData uri="http://schemas.microsoft.com/office/word/2010/wordprocessingShape">
                        <wps:wsp>
                          <wps:cNvSpPr/>
                          <wps:spPr>
                            <a:xfrm>
                              <a:off x="0" y="0"/>
                              <a:ext cx="928370" cy="4146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506B83" id="Rounded Rectangle 42" o:spid="_x0000_s1026" style="position:absolute;margin-left:403.7pt;margin-top:238.1pt;width:73.1pt;height:32.65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J/bpQIAAJ0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" filled="f" strokecolor="red" strokeweight="3pt">
                    <v:stroke joinstyle="miter"/>
                  </v:roundrect>
                </w:pict>
              </mc:Fallback>
            </mc:AlternateContent>
          </w:r>
        </w:del>
      </w:ins>
    </w:p>
    <w:p w14:paraId="6C0464B0" w14:textId="05D366DC" w:rsidR="00BA7A1C" w:rsidRPr="00BA7A1C" w:rsidDel="00514D54" w:rsidRDefault="00BA7A1C">
      <w:pPr>
        <w:rPr>
          <w:ins w:id="3249" w:author="Marc Reguera" w:date="2016-02-10T08:39:00Z"/>
          <w:del w:id="3250" w:author="Will Thompson" w:date="2016-02-12T16:25:00Z"/>
        </w:rPr>
      </w:pPr>
    </w:p>
    <w:p w14:paraId="7F97951E" w14:textId="04CC01FA" w:rsidR="00BA7A1C" w:rsidRPr="00BA7A1C" w:rsidDel="00514D54" w:rsidRDefault="00BA7A1C">
      <w:pPr>
        <w:rPr>
          <w:ins w:id="3251" w:author="Marc Reguera" w:date="2016-02-10T08:39:00Z"/>
          <w:del w:id="3252" w:author="Will Thompson" w:date="2016-02-12T16:25:00Z"/>
        </w:rPr>
      </w:pPr>
    </w:p>
    <w:p w14:paraId="7540A74A" w14:textId="0F40773B" w:rsidR="00BA7A1C" w:rsidRPr="00BA7A1C" w:rsidDel="00514D54" w:rsidRDefault="00BA7A1C">
      <w:pPr>
        <w:rPr>
          <w:ins w:id="3253" w:author="Marc Reguera" w:date="2016-02-10T08:39:00Z"/>
          <w:del w:id="3254" w:author="Will Thompson" w:date="2016-02-12T16:25:00Z"/>
        </w:rPr>
      </w:pPr>
    </w:p>
    <w:p w14:paraId="4C5ECAC7" w14:textId="21E03F91" w:rsidR="00BA7A1C" w:rsidRPr="00BA7A1C" w:rsidDel="00514D54" w:rsidRDefault="00BA7A1C">
      <w:pPr>
        <w:rPr>
          <w:ins w:id="3255" w:author="Marc Reguera" w:date="2016-02-10T08:39:00Z"/>
          <w:del w:id="3256" w:author="Will Thompson" w:date="2016-02-12T16:25:00Z"/>
        </w:rPr>
      </w:pPr>
    </w:p>
    <w:p w14:paraId="6B9608BC" w14:textId="6840CF78" w:rsidR="00BA7A1C" w:rsidRPr="00BA7A1C" w:rsidDel="00514D54" w:rsidRDefault="00BA7A1C">
      <w:pPr>
        <w:rPr>
          <w:ins w:id="3257" w:author="Marc Reguera" w:date="2016-02-10T08:39:00Z"/>
          <w:del w:id="3258" w:author="Will Thompson" w:date="2016-02-12T16:25:00Z"/>
        </w:rPr>
      </w:pPr>
    </w:p>
    <w:p w14:paraId="75DA0955" w14:textId="19641A58" w:rsidR="00BA7A1C" w:rsidRPr="00BA7A1C" w:rsidDel="00514D54" w:rsidRDefault="00BA7A1C">
      <w:pPr>
        <w:rPr>
          <w:ins w:id="3259" w:author="Marc Reguera" w:date="2016-02-10T08:39:00Z"/>
          <w:del w:id="3260" w:author="Will Thompson" w:date="2016-02-12T16:25:00Z"/>
        </w:rPr>
      </w:pPr>
    </w:p>
    <w:p w14:paraId="48A4F797" w14:textId="30535D17" w:rsidR="00BA7A1C" w:rsidRPr="00BA7A1C" w:rsidDel="00514D54" w:rsidRDefault="00BA7A1C">
      <w:pPr>
        <w:rPr>
          <w:ins w:id="3261" w:author="Marc Reguera" w:date="2016-02-10T08:39:00Z"/>
          <w:del w:id="3262" w:author="Will Thompson" w:date="2016-02-12T16:25:00Z"/>
        </w:rPr>
      </w:pPr>
    </w:p>
    <w:p w14:paraId="7BBB437A" w14:textId="32F34F81" w:rsidR="00BA7A1C" w:rsidRPr="00BA7A1C" w:rsidDel="00514D54" w:rsidRDefault="00BA7A1C">
      <w:pPr>
        <w:rPr>
          <w:ins w:id="3263" w:author="Marc Reguera" w:date="2016-02-10T08:39:00Z"/>
          <w:del w:id="3264" w:author="Will Thompson" w:date="2016-02-12T16:25:00Z"/>
        </w:rPr>
      </w:pPr>
    </w:p>
    <w:p w14:paraId="5A18A78A" w14:textId="6BF37EA6" w:rsidR="00BA7A1C" w:rsidRPr="00BA7A1C" w:rsidDel="00514D54" w:rsidRDefault="00BA7A1C">
      <w:pPr>
        <w:rPr>
          <w:ins w:id="3265" w:author="Marc Reguera" w:date="2016-02-10T08:39:00Z"/>
          <w:del w:id="3266" w:author="Will Thompson" w:date="2016-02-12T16:25:00Z"/>
        </w:rPr>
      </w:pPr>
    </w:p>
    <w:p w14:paraId="7EE03BA9" w14:textId="5723FFB2" w:rsidR="00BA7A1C" w:rsidRPr="00BA7A1C" w:rsidDel="00514D54" w:rsidRDefault="00BA7A1C">
      <w:pPr>
        <w:rPr>
          <w:ins w:id="3267" w:author="Marc Reguera" w:date="2016-02-10T08:39:00Z"/>
          <w:del w:id="3268" w:author="Will Thompson" w:date="2016-02-12T16:25:00Z"/>
        </w:rPr>
      </w:pPr>
    </w:p>
    <w:p w14:paraId="7B5DBD20" w14:textId="5AE9C795" w:rsidR="00BA7A1C" w:rsidRPr="00BA7A1C" w:rsidDel="00514D54" w:rsidRDefault="00BA7A1C">
      <w:pPr>
        <w:rPr>
          <w:ins w:id="3269" w:author="Marc Reguera" w:date="2016-02-10T08:39:00Z"/>
          <w:del w:id="3270" w:author="Will Thompson" w:date="2016-02-12T16:25:00Z"/>
        </w:rPr>
      </w:pPr>
    </w:p>
    <w:p w14:paraId="562D62D8" w14:textId="33A1D12E" w:rsidR="00BA7A1C" w:rsidRPr="00BA7A1C" w:rsidDel="00514D54" w:rsidRDefault="00BA7A1C">
      <w:pPr>
        <w:rPr>
          <w:ins w:id="3271" w:author="Marc Reguera" w:date="2016-02-10T08:39:00Z"/>
          <w:del w:id="3272" w:author="Will Thompson" w:date="2016-02-12T16:25:00Z"/>
        </w:rPr>
      </w:pPr>
    </w:p>
    <w:p w14:paraId="2635D9CD" w14:textId="728E0F68" w:rsidR="00BA7A1C" w:rsidRPr="00BA7A1C" w:rsidDel="00514D54" w:rsidRDefault="00BA7A1C">
      <w:pPr>
        <w:rPr>
          <w:ins w:id="3273" w:author="Marc Reguera" w:date="2016-02-10T08:39:00Z"/>
          <w:del w:id="3274" w:author="Will Thompson" w:date="2016-02-12T16:25:00Z"/>
        </w:rPr>
      </w:pPr>
    </w:p>
    <w:p w14:paraId="7AF1656F" w14:textId="17424972" w:rsidR="00BA7A1C" w:rsidRPr="00BA7A1C" w:rsidDel="00514D54" w:rsidRDefault="00BA7A1C">
      <w:pPr>
        <w:rPr>
          <w:ins w:id="3275" w:author="Marc Reguera" w:date="2016-02-10T08:39:00Z"/>
          <w:del w:id="3276" w:author="Will Thompson" w:date="2016-02-12T16:25:00Z"/>
        </w:rPr>
      </w:pPr>
    </w:p>
    <w:p w14:paraId="19CD5CF8" w14:textId="01CDA6B2" w:rsidR="00BA7A1C" w:rsidRPr="00BA7A1C" w:rsidDel="00514D54" w:rsidRDefault="00BA7A1C">
      <w:pPr>
        <w:rPr>
          <w:ins w:id="3277" w:author="Marc Reguera" w:date="2016-02-10T08:39:00Z"/>
          <w:del w:id="3278" w:author="Will Thompson" w:date="2016-02-12T16:25:00Z"/>
        </w:rPr>
      </w:pPr>
    </w:p>
    <w:p w14:paraId="7674637E" w14:textId="297324FA" w:rsidR="00BA7A1C" w:rsidRPr="00BA7A1C" w:rsidDel="00514D54" w:rsidRDefault="00BA7A1C">
      <w:pPr>
        <w:rPr>
          <w:ins w:id="3279" w:author="Marc Reguera" w:date="2016-02-10T08:39:00Z"/>
          <w:del w:id="3280" w:author="Will Thompson" w:date="2016-02-12T16:25:00Z"/>
        </w:rPr>
      </w:pPr>
    </w:p>
    <w:p w14:paraId="6A19CAF6" w14:textId="443831E7" w:rsidR="00BA7A1C" w:rsidDel="00514D54" w:rsidRDefault="00BA7A1C" w:rsidP="00BA7A1C">
      <w:pPr>
        <w:rPr>
          <w:ins w:id="3281" w:author="Marc Reguera" w:date="2016-02-10T08:39:00Z"/>
          <w:del w:id="3282" w:author="Will Thompson" w:date="2016-02-12T16:25:00Z"/>
        </w:rPr>
      </w:pPr>
    </w:p>
    <w:p w14:paraId="7A8C38AC" w14:textId="3964987F" w:rsidR="00FD60D6" w:rsidDel="00514D54" w:rsidRDefault="00BA7A1C">
      <w:pPr>
        <w:tabs>
          <w:tab w:val="left" w:pos="3788"/>
        </w:tabs>
        <w:rPr>
          <w:ins w:id="3283" w:author="Marc Reguera" w:date="2016-02-10T08:40:00Z"/>
          <w:del w:id="3284" w:author="Will Thompson" w:date="2016-02-12T16:25:00Z"/>
        </w:rPr>
        <w:pPrChange w:id="3285" w:author="Marc Reguera" w:date="2016-02-10T08:39:00Z">
          <w:pPr/>
        </w:pPrChange>
      </w:pPr>
      <w:ins w:id="3286" w:author="Marc Reguera" w:date="2016-02-10T08:39:00Z">
        <w:del w:id="3287" w:author="Will Thompson" w:date="2016-02-12T16:25:00Z">
          <w:r w:rsidDel="00514D54">
            <w:tab/>
          </w:r>
        </w:del>
      </w:ins>
    </w:p>
    <w:p w14:paraId="7067219B" w14:textId="799A9FD8" w:rsidR="00BA7A1C" w:rsidDel="00514D54" w:rsidRDefault="00BA7A1C">
      <w:pPr>
        <w:tabs>
          <w:tab w:val="left" w:pos="3788"/>
        </w:tabs>
        <w:rPr>
          <w:ins w:id="3288" w:author="Marc Reguera" w:date="2016-02-10T08:40:00Z"/>
          <w:del w:id="3289" w:author="Will Thompson" w:date="2016-02-12T16:25:00Z"/>
        </w:rPr>
        <w:pPrChange w:id="3290" w:author="Marc Reguera" w:date="2016-02-10T08:39:00Z">
          <w:pPr/>
        </w:pPrChange>
      </w:pPr>
    </w:p>
    <w:p w14:paraId="3F8132B7" w14:textId="7AC5E50F" w:rsidR="00BA7A1C" w:rsidDel="00514D54" w:rsidRDefault="00BA7A1C">
      <w:pPr>
        <w:tabs>
          <w:tab w:val="left" w:pos="3788"/>
        </w:tabs>
        <w:rPr>
          <w:ins w:id="3291" w:author="Marc Reguera" w:date="2016-02-10T08:40:00Z"/>
          <w:del w:id="3292" w:author="Will Thompson" w:date="2016-02-12T16:25:00Z"/>
        </w:rPr>
        <w:pPrChange w:id="3293" w:author="Marc Reguera" w:date="2016-02-10T08:39:00Z">
          <w:pPr/>
        </w:pPrChange>
      </w:pPr>
    </w:p>
    <w:p w14:paraId="5A83769D" w14:textId="58859FD4" w:rsidR="00BA7A1C" w:rsidDel="00514D54" w:rsidRDefault="00BA7A1C">
      <w:pPr>
        <w:tabs>
          <w:tab w:val="left" w:pos="3788"/>
        </w:tabs>
        <w:rPr>
          <w:ins w:id="3294" w:author="Marc Reguera" w:date="2016-02-10T08:40:00Z"/>
          <w:del w:id="3295" w:author="Will Thompson" w:date="2016-02-12T16:25:00Z"/>
        </w:rPr>
        <w:pPrChange w:id="3296" w:author="Marc Reguera" w:date="2016-02-10T08:39:00Z">
          <w:pPr/>
        </w:pPrChange>
      </w:pPr>
    </w:p>
    <w:p w14:paraId="006A409A" w14:textId="15CF85F9" w:rsidR="00BA7A1C" w:rsidDel="00514D54" w:rsidRDefault="00BA7A1C">
      <w:pPr>
        <w:tabs>
          <w:tab w:val="left" w:pos="3788"/>
        </w:tabs>
        <w:rPr>
          <w:ins w:id="3297" w:author="Marc Reguera" w:date="2016-02-10T08:40:00Z"/>
          <w:del w:id="3298" w:author="Will Thompson" w:date="2016-02-12T16:25:00Z"/>
        </w:rPr>
        <w:pPrChange w:id="3299" w:author="Marc Reguera" w:date="2016-02-10T08:39:00Z">
          <w:pPr/>
        </w:pPrChange>
      </w:pPr>
    </w:p>
    <w:p w14:paraId="073D0613" w14:textId="710F8F56" w:rsidR="00BA7A1C" w:rsidDel="00514D54" w:rsidRDefault="00BA7A1C">
      <w:pPr>
        <w:tabs>
          <w:tab w:val="left" w:pos="3788"/>
        </w:tabs>
        <w:rPr>
          <w:ins w:id="3300" w:author="Marc Reguera" w:date="2016-02-10T08:40:00Z"/>
          <w:del w:id="3301" w:author="Will Thompson" w:date="2016-02-12T16:25:00Z"/>
        </w:rPr>
        <w:pPrChange w:id="3302" w:author="Marc Reguera" w:date="2016-02-10T08:39:00Z">
          <w:pPr/>
        </w:pPrChange>
      </w:pPr>
    </w:p>
    <w:p w14:paraId="4B1ECE3C" w14:textId="65D2483B" w:rsidR="00BA7A1C" w:rsidDel="00514D54" w:rsidRDefault="00BA7A1C">
      <w:pPr>
        <w:tabs>
          <w:tab w:val="left" w:pos="3788"/>
        </w:tabs>
        <w:rPr>
          <w:ins w:id="3303" w:author="Marc Reguera" w:date="2016-02-10T08:40:00Z"/>
          <w:del w:id="3304" w:author="Will Thompson" w:date="2016-02-12T16:25:00Z"/>
        </w:rPr>
        <w:pPrChange w:id="3305" w:author="Marc Reguera" w:date="2016-02-10T08:39:00Z">
          <w:pPr/>
        </w:pPrChange>
      </w:pPr>
    </w:p>
    <w:p w14:paraId="77DAB623" w14:textId="72FEAB66" w:rsidR="00BA7A1C" w:rsidDel="00514D54" w:rsidRDefault="00BA7A1C">
      <w:pPr>
        <w:tabs>
          <w:tab w:val="left" w:pos="3788"/>
        </w:tabs>
        <w:rPr>
          <w:ins w:id="3306" w:author="Marc Reguera" w:date="2016-02-10T08:40:00Z"/>
          <w:del w:id="3307" w:author="Will Thompson" w:date="2016-02-12T16:25:00Z"/>
        </w:rPr>
        <w:pPrChange w:id="3308" w:author="Marc Reguera" w:date="2016-02-10T08:39:00Z">
          <w:pPr/>
        </w:pPrChange>
      </w:pPr>
    </w:p>
    <w:p w14:paraId="1C8A5940" w14:textId="2CB199D9" w:rsidR="00BA7A1C" w:rsidDel="00514D54" w:rsidRDefault="00BA7A1C">
      <w:pPr>
        <w:tabs>
          <w:tab w:val="left" w:pos="3788"/>
        </w:tabs>
        <w:rPr>
          <w:ins w:id="3309" w:author="Marc Reguera" w:date="2016-02-10T08:40:00Z"/>
          <w:del w:id="3310" w:author="Will Thompson" w:date="2016-02-12T16:25:00Z"/>
        </w:rPr>
        <w:pPrChange w:id="3311" w:author="Marc Reguera" w:date="2016-02-10T08:39:00Z">
          <w:pPr/>
        </w:pPrChange>
      </w:pPr>
    </w:p>
    <w:p w14:paraId="028E9B89" w14:textId="612CFC60" w:rsidR="00BA7A1C" w:rsidDel="00514D54" w:rsidRDefault="00BA7A1C">
      <w:pPr>
        <w:tabs>
          <w:tab w:val="left" w:pos="3788"/>
        </w:tabs>
        <w:rPr>
          <w:ins w:id="3312" w:author="Marc Reguera" w:date="2016-02-10T08:40:00Z"/>
          <w:del w:id="3313" w:author="Will Thompson" w:date="2016-02-12T16:25:00Z"/>
        </w:rPr>
        <w:pPrChange w:id="3314" w:author="Marc Reguera" w:date="2016-02-10T08:39:00Z">
          <w:pPr/>
        </w:pPrChange>
      </w:pPr>
    </w:p>
    <w:p w14:paraId="33F17B7C" w14:textId="13E320DD" w:rsidR="00BA7A1C" w:rsidDel="00514D54" w:rsidRDefault="00BA7A1C">
      <w:pPr>
        <w:tabs>
          <w:tab w:val="left" w:pos="3788"/>
        </w:tabs>
        <w:rPr>
          <w:ins w:id="3315" w:author="Marc Reguera" w:date="2016-02-10T08:40:00Z"/>
          <w:del w:id="3316" w:author="Will Thompson" w:date="2016-02-12T16:25:00Z"/>
        </w:rPr>
        <w:pPrChange w:id="3317" w:author="Marc Reguera" w:date="2016-02-10T08:39:00Z">
          <w:pPr/>
        </w:pPrChange>
      </w:pPr>
    </w:p>
    <w:p w14:paraId="412356C2" w14:textId="77777777" w:rsidR="00131D5B" w:rsidRDefault="00BA7A1C">
      <w:pPr>
        <w:pStyle w:val="Heading2"/>
        <w:rPr>
          <w:ins w:id="3318" w:author="Will Thompson" w:date="2016-02-12T10:42:00Z"/>
        </w:rPr>
        <w:pPrChange w:id="3319" w:author="Will Thompson" w:date="2016-02-12T10:41:00Z">
          <w:pPr>
            <w:pStyle w:val="Heading2Numbered"/>
          </w:pPr>
        </w:pPrChange>
      </w:pPr>
      <w:bookmarkStart w:id="3320" w:name="_Toc463088190"/>
      <w:ins w:id="3321" w:author="Marc Reguera" w:date="2016-02-10T08:40:00Z">
        <w:r>
          <w:t>Stacked Bar/Column Charts</w:t>
        </w:r>
      </w:ins>
      <w:commentRangeEnd w:id="3241"/>
      <w:r w:rsidR="000A4DAD">
        <w:rPr>
          <w:rStyle w:val="CommentReference"/>
          <w:rFonts w:asciiTheme="minorHAnsi" w:eastAsiaTheme="minorHAnsi" w:hAnsiTheme="minorHAnsi" w:cstheme="minorBidi"/>
          <w:color w:val="auto"/>
        </w:rPr>
        <w:commentReference w:id="3241"/>
      </w:r>
      <w:bookmarkEnd w:id="3320"/>
    </w:p>
    <w:p w14:paraId="521B1E0A" w14:textId="2B95DB93" w:rsidR="00BA7A1C" w:rsidRDefault="00BA7A1C">
      <w:pPr>
        <w:rPr>
          <w:ins w:id="3322" w:author="Marc Reguera" w:date="2016-02-10T08:40:00Z"/>
        </w:rPr>
        <w:pPrChange w:id="3323" w:author="Will Thompson" w:date="2016-02-12T10:42:00Z">
          <w:pPr>
            <w:pStyle w:val="Heading2Numbered"/>
          </w:pPr>
        </w:pPrChange>
      </w:pPr>
      <w:ins w:id="3324" w:author="Marc Reguera" w:date="2016-02-10T08:40:00Z">
        <w:del w:id="3325" w:author="Will Thompson" w:date="2016-02-12T10:42:00Z">
          <w:r w:rsidDel="00131D5B">
            <w:tab/>
          </w:r>
        </w:del>
        <w:r>
          <w:rPr>
            <w:noProof/>
          </w:rPr>
          <w:drawing>
            <wp:inline distT="0" distB="0" distL="0" distR="0" wp14:anchorId="45E80067" wp14:editId="70645A1D">
              <wp:extent cx="988142" cy="4572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88142" cy="457200"/>
                      </a:xfrm>
                      <a:prstGeom prst="rect">
                        <a:avLst/>
                      </a:prstGeom>
                    </pic:spPr>
                  </pic:pic>
                </a:graphicData>
              </a:graphic>
            </wp:inline>
          </w:drawing>
        </w:r>
      </w:ins>
    </w:p>
    <w:p w14:paraId="755C35E1" w14:textId="2F155C16" w:rsidR="00BA7A1C" w:rsidDel="00131D5B" w:rsidRDefault="00BA7A1C" w:rsidP="00BA7A1C">
      <w:pPr>
        <w:rPr>
          <w:ins w:id="3326" w:author="Marc Reguera" w:date="2016-02-10T08:40:00Z"/>
          <w:del w:id="3327" w:author="Will Thompson" w:date="2016-02-12T10:42:00Z"/>
        </w:rPr>
      </w:pPr>
    </w:p>
    <w:p w14:paraId="6D8BE72E" w14:textId="4334E72B" w:rsidR="00BA7A1C" w:rsidRDefault="00BA7A1C" w:rsidP="00BA7A1C">
      <w:pPr>
        <w:rPr>
          <w:ins w:id="3328" w:author="Marc Reguera" w:date="2016-02-10T08:40:00Z"/>
        </w:rPr>
      </w:pPr>
      <w:ins w:id="3329" w:author="Marc Reguera" w:date="2016-02-10T08:40:00Z">
        <w:del w:id="3330" w:author="Michele Hart" w:date="2016-03-03T00:06:00Z">
          <w:r w:rsidDel="004F41FC">
            <w:delText>You can add</w:delText>
          </w:r>
        </w:del>
      </w:ins>
      <w:ins w:id="3331" w:author="Michele Hart" w:date="2016-03-03T00:06:00Z">
        <w:r w:rsidR="004F41FC">
          <w:t>Add</w:t>
        </w:r>
      </w:ins>
      <w:ins w:id="3332" w:author="Marc Reguera" w:date="2016-02-10T08:40:00Z">
        <w:r>
          <w:t xml:space="preserve"> another dimension to your ba</w:t>
        </w:r>
      </w:ins>
      <w:ins w:id="3333" w:author="Will Thompson" w:date="2016-02-12T10:42:00Z">
        <w:r w:rsidR="00131D5B">
          <w:t>r</w:t>
        </w:r>
      </w:ins>
      <w:ins w:id="3334" w:author="Marc Reguera" w:date="2016-02-10T08:40:00Z">
        <w:del w:id="3335" w:author="Will Thompson" w:date="2016-02-12T10:42:00Z">
          <w:r w:rsidDel="00131D5B">
            <w:delText>c</w:delText>
          </w:r>
        </w:del>
        <w:r>
          <w:t xml:space="preserve">/column charts by stacking different categories within the bar </w:t>
        </w:r>
      </w:ins>
      <w:ins w:id="3336" w:author="Michele Hart" w:date="2016-03-03T00:06:00Z">
        <w:r w:rsidR="004F41FC">
          <w:t xml:space="preserve">or </w:t>
        </w:r>
      </w:ins>
      <w:ins w:id="3337" w:author="Marc Reguera" w:date="2016-02-10T08:40:00Z">
        <w:r>
          <w:t xml:space="preserve">column.  </w:t>
        </w:r>
      </w:ins>
      <w:ins w:id="3338" w:author="Michele Hart" w:date="2016-03-03T00:08:00Z">
        <w:r w:rsidR="004F41FC">
          <w:t xml:space="preserve">Now the chart conveys </w:t>
        </w:r>
      </w:ins>
      <w:ins w:id="3339" w:author="Michele Hart" w:date="2016-03-03T00:09:00Z">
        <w:r w:rsidR="004F41FC">
          <w:t xml:space="preserve">information about </w:t>
        </w:r>
      </w:ins>
      <w:ins w:id="3340" w:author="Michele Hart" w:date="2016-03-03T00:08:00Z">
        <w:r w:rsidR="004F41FC">
          <w:t>one overall trend (based on height/</w:t>
        </w:r>
      </w:ins>
      <w:ins w:id="3341" w:author="Michele Hart" w:date="2016-03-03T00:09:00Z">
        <w:r w:rsidR="004F41FC">
          <w:t>length</w:t>
        </w:r>
      </w:ins>
      <w:ins w:id="3342" w:author="Michele Hart" w:date="2016-03-03T00:08:00Z">
        <w:r w:rsidR="004F41FC">
          <w:t xml:space="preserve">) but also </w:t>
        </w:r>
      </w:ins>
      <w:ins w:id="3343" w:author="Michele Hart" w:date="2016-03-03T00:09:00Z">
        <w:r w:rsidR="004F41FC">
          <w:t xml:space="preserve">shows the </w:t>
        </w:r>
      </w:ins>
      <w:ins w:id="3344" w:author="Michele Hart" w:date="2016-03-03T00:15:00Z">
        <w:r w:rsidR="00765BFB">
          <w:t>influence of the categ</w:t>
        </w:r>
      </w:ins>
      <w:ins w:id="3345" w:author="Michele Hart" w:date="2016-03-03T00:16:00Z">
        <w:r w:rsidR="00765BFB">
          <w:t>ories on that</w:t>
        </w:r>
      </w:ins>
      <w:ins w:id="3346" w:author="Michele Hart" w:date="2016-03-03T00:09:00Z">
        <w:r w:rsidR="004F41FC">
          <w:t xml:space="preserve"> trend</w:t>
        </w:r>
      </w:ins>
      <w:ins w:id="3347" w:author="Michele Hart" w:date="2016-09-14T00:51:00Z">
        <w:r w:rsidR="00E8793E">
          <w:t>. The</w:t>
        </w:r>
      </w:ins>
      <w:commentRangeStart w:id="3348"/>
      <w:ins w:id="3349" w:author="Marc Reguera" w:date="2016-02-10T08:40:00Z">
        <w:del w:id="3350" w:author="Michele Hart" w:date="2016-03-03T00:10:00Z">
          <w:r w:rsidDel="004F41FC">
            <w:delText xml:space="preserve">The reader </w:delText>
          </w:r>
        </w:del>
      </w:ins>
      <w:ins w:id="3351" w:author="Will Thompson" w:date="2016-02-11T15:42:00Z">
        <w:del w:id="3352" w:author="Michele Hart" w:date="2016-03-03T00:10:00Z">
          <w:r w:rsidR="002367E7" w:rsidDel="004F41FC">
            <w:delText xml:space="preserve">will </w:delText>
          </w:r>
        </w:del>
      </w:ins>
      <w:ins w:id="3353" w:author="Marc Reguera" w:date="2016-02-10T08:40:00Z">
        <w:del w:id="3354" w:author="Michele Hart" w:date="2016-03-03T00:10:00Z">
          <w:r w:rsidDel="004F41FC">
            <w:delText>not only see the overall trend with bar/column height but also gets an idea of the drivers of the change in column/bar height.   You can see in</w:delText>
          </w:r>
        </w:del>
        <w:del w:id="3355" w:author="Michele Hart" w:date="2016-09-14T00:51:00Z">
          <w:r w:rsidDel="00E8793E">
            <w:delText xml:space="preserve"> the</w:delText>
          </w:r>
        </w:del>
        <w:r>
          <w:t xml:space="preserve"> chart below</w:t>
        </w:r>
      </w:ins>
      <w:ins w:id="3356" w:author="Michele Hart" w:date="2016-09-14T00:51:00Z">
        <w:r w:rsidR="00E8793E">
          <w:t xml:space="preserve"> shows</w:t>
        </w:r>
      </w:ins>
      <w:ins w:id="3357" w:author="Marc Reguera" w:date="2016-02-10T08:40:00Z">
        <w:r>
          <w:t xml:space="preserve"> the overall growth of Top soccer team revenue above 6B</w:t>
        </w:r>
      </w:ins>
      <w:ins w:id="3358" w:author="Michele Hart" w:date="2016-09-14T00:51:00Z">
        <w:r w:rsidR="00E8793E">
          <w:t>illion</w:t>
        </w:r>
      </w:ins>
      <w:ins w:id="3359" w:author="Marc Reguera" w:date="2016-02-10T08:40:00Z">
        <w:r>
          <w:t xml:space="preserve"> in 2014</w:t>
        </w:r>
      </w:ins>
      <w:commentRangeEnd w:id="3348"/>
      <w:r w:rsidR="00765BFB">
        <w:rPr>
          <w:rStyle w:val="CommentReference"/>
        </w:rPr>
        <w:commentReference w:id="3348"/>
      </w:r>
    </w:p>
    <w:p w14:paraId="2B30C606" w14:textId="77777777" w:rsidR="00BA7A1C" w:rsidRDefault="00BA7A1C" w:rsidP="00BA7A1C">
      <w:pPr>
        <w:rPr>
          <w:ins w:id="3360" w:author="Marc Reguera" w:date="2016-02-10T08:40:00Z"/>
        </w:rPr>
      </w:pPr>
      <w:ins w:id="3361" w:author="Marc Reguera" w:date="2016-02-10T08:40:00Z">
        <w:r>
          <w:rPr>
            <w:noProof/>
          </w:rPr>
          <w:lastRenderedPageBreak/>
          <w:drawing>
            <wp:inline distT="0" distB="0" distL="0" distR="0" wp14:anchorId="54E1FD8D" wp14:editId="7CC8DD2A">
              <wp:extent cx="5943600" cy="4672330"/>
              <wp:effectExtent l="19050" t="19050" r="19050"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72330"/>
                      </a:xfrm>
                      <a:prstGeom prst="rect">
                        <a:avLst/>
                      </a:prstGeom>
                      <a:ln>
                        <a:solidFill>
                          <a:schemeClr val="tx1"/>
                        </a:solidFill>
                      </a:ln>
                    </pic:spPr>
                  </pic:pic>
                </a:graphicData>
              </a:graphic>
            </wp:inline>
          </w:drawing>
        </w:r>
      </w:ins>
    </w:p>
    <w:p w14:paraId="0929A6D4" w14:textId="0C76D72C" w:rsidR="00BA7A1C" w:rsidRDefault="00BA7A1C" w:rsidP="00BA7A1C">
      <w:pPr>
        <w:rPr>
          <w:ins w:id="3362" w:author="Marc Reguera" w:date="2016-02-10T08:40:00Z"/>
        </w:rPr>
      </w:pPr>
      <w:commentRangeStart w:id="3363"/>
      <w:ins w:id="3364" w:author="Marc Reguera" w:date="2016-02-10T08:40:00Z">
        <w:r>
          <w:t>Th</w:t>
        </w:r>
      </w:ins>
      <w:ins w:id="3365" w:author="Michele Hart" w:date="2016-03-03T00:17:00Z">
        <w:r w:rsidR="00765BFB">
          <w:t>is stacked Column chart shows us that total revenue is growing over time and that the Commercial and the Broadcasting cate</w:t>
        </w:r>
      </w:ins>
      <w:ins w:id="3366" w:author="Michele Hart" w:date="2016-03-03T00:18:00Z">
        <w:r w:rsidR="00765BFB">
          <w:t xml:space="preserve">gories are increasing steadily over time </w:t>
        </w:r>
      </w:ins>
      <w:ins w:id="3367" w:author="Michele Hart" w:date="2016-03-03T00:19:00Z">
        <w:r w:rsidR="00765BFB">
          <w:t>–</w:t>
        </w:r>
      </w:ins>
      <w:ins w:id="3368" w:author="Michele Hart" w:date="2016-03-03T00:18:00Z">
        <w:r w:rsidR="00765BFB">
          <w:t xml:space="preserve"> contributing </w:t>
        </w:r>
      </w:ins>
      <w:ins w:id="3369" w:author="Michele Hart" w:date="2016-03-03T00:19:00Z">
        <w:r w:rsidR="00765BFB">
          <w:t xml:space="preserve">to overall revenue increase.  But this chart doesn’t make it easy </w:t>
        </w:r>
      </w:ins>
      <w:ins w:id="3370" w:author="Marc Reguera" w:date="2016-02-10T08:40:00Z">
        <w:del w:id="3371" w:author="Michele Hart" w:date="2016-03-03T00:19:00Z">
          <w:r w:rsidDel="00765BFB">
            <w:delText xml:space="preserve">e main issue here is that it is difficult </w:delText>
          </w:r>
        </w:del>
        <w:r>
          <w:t xml:space="preserve">to </w:t>
        </w:r>
      </w:ins>
      <w:ins w:id="3372" w:author="Michele Hart" w:date="2016-03-03T00:13:00Z">
        <w:r w:rsidR="00765BFB">
          <w:t>compare the impact each of the 3 categories</w:t>
        </w:r>
      </w:ins>
      <w:ins w:id="3373" w:author="Michele Hart" w:date="2016-09-14T00:52:00Z">
        <w:r w:rsidR="00E8793E">
          <w:t xml:space="preserve"> has on</w:t>
        </w:r>
      </w:ins>
      <w:ins w:id="3374" w:author="Michele Hart" w:date="2016-03-03T00:19:00Z">
        <w:r w:rsidR="00765BFB">
          <w:t xml:space="preserve"> each other</w:t>
        </w:r>
      </w:ins>
      <w:ins w:id="3375" w:author="Michele Hart" w:date="2016-03-03T00:13:00Z">
        <w:r w:rsidR="00765BFB">
          <w:t xml:space="preserve">. </w:t>
        </w:r>
      </w:ins>
      <w:ins w:id="3376" w:author="Marc Reguera" w:date="2016-02-10T08:40:00Z">
        <w:del w:id="3377" w:author="Michele Hart" w:date="2016-03-03T00:13:00Z">
          <w:r w:rsidDel="00765BFB">
            <w:delText xml:space="preserve">see how much more the 3 categories are growing vs. one another.  </w:delText>
          </w:r>
        </w:del>
        <w:del w:id="3378" w:author="Michele Hart" w:date="2016-03-03T00:20:00Z">
          <w:r w:rsidDel="00765BFB">
            <w:delText xml:space="preserve">We can see that Commercial revenue has grown </w:delText>
          </w:r>
        </w:del>
      </w:ins>
      <w:ins w:id="3379" w:author="Michele Hart" w:date="2016-03-03T00:20:00Z">
        <w:r w:rsidR="00765BFB">
          <w:t xml:space="preserve">For example, </w:t>
        </w:r>
      </w:ins>
      <w:ins w:id="3380" w:author="Marc Reguera" w:date="2016-02-10T08:40:00Z">
        <w:del w:id="3381" w:author="Michele Hart" w:date="2016-03-03T00:20:00Z">
          <w:r w:rsidDel="00765BFB">
            <w:delText xml:space="preserve">but </w:delText>
          </w:r>
        </w:del>
        <w:r>
          <w:t xml:space="preserve">how </w:t>
        </w:r>
        <w:del w:id="3382" w:author="Michele Hart" w:date="2016-03-03T00:14:00Z">
          <w:r w:rsidDel="00765BFB">
            <w:delText>much more than</w:delText>
          </w:r>
        </w:del>
      </w:ins>
      <w:ins w:id="3383" w:author="Michele Hart" w:date="2016-03-03T00:14:00Z">
        <w:r w:rsidR="00765BFB">
          <w:t xml:space="preserve">does </w:t>
        </w:r>
      </w:ins>
      <w:ins w:id="3384" w:author="Michele Hart" w:date="2016-03-03T00:20:00Z">
        <w:r w:rsidR="00765BFB">
          <w:t>the</w:t>
        </w:r>
      </w:ins>
      <w:ins w:id="3385" w:author="Michele Hart" w:date="2016-03-03T00:14:00Z">
        <w:r w:rsidR="00765BFB">
          <w:t xml:space="preserve"> growth </w:t>
        </w:r>
      </w:ins>
      <w:ins w:id="3386" w:author="Michele Hart" w:date="2016-03-03T00:20:00Z">
        <w:r w:rsidR="00765BFB">
          <w:t xml:space="preserve">of Commercial </w:t>
        </w:r>
      </w:ins>
      <w:ins w:id="3387" w:author="Michele Hart" w:date="2016-03-03T00:14:00Z">
        <w:r w:rsidR="00765BFB">
          <w:t xml:space="preserve">compare to the growth of </w:t>
        </w:r>
      </w:ins>
      <w:ins w:id="3388" w:author="Marc Reguera" w:date="2016-02-10T08:40:00Z">
        <w:del w:id="3389" w:author="Michele Hart" w:date="2016-09-14T00:52:00Z">
          <w:r w:rsidDel="00E8793E">
            <w:delText xml:space="preserve"> </w:delText>
          </w:r>
        </w:del>
        <w:r>
          <w:t>Broadcasting or Match Day</w:t>
        </w:r>
      </w:ins>
      <w:ins w:id="3390" w:author="Michele Hart" w:date="2016-03-03T00:15:00Z">
        <w:r w:rsidR="00765BFB">
          <w:t>?</w:t>
        </w:r>
      </w:ins>
      <w:ins w:id="3391" w:author="Marc Reguera" w:date="2016-02-10T08:40:00Z">
        <w:del w:id="3392" w:author="Michele Hart" w:date="2016-03-03T00:15:00Z">
          <w:r w:rsidDel="00765BFB">
            <w:delText>.</w:delText>
          </w:r>
        </w:del>
        <w:r>
          <w:t xml:space="preserve">  </w:t>
        </w:r>
      </w:ins>
      <w:ins w:id="3393" w:author="Michele Hart" w:date="2016-03-03T00:20:00Z">
        <w:r w:rsidR="00765BFB">
          <w:t>A better choice for this dat</w:t>
        </w:r>
      </w:ins>
      <w:ins w:id="3394" w:author="Michele Hart" w:date="2016-03-03T00:21:00Z">
        <w:r w:rsidR="00765BFB">
          <w:t>a, or a companion visual for this data, would</w:t>
        </w:r>
      </w:ins>
      <w:ins w:id="3395" w:author="Michele Hart" w:date="2016-03-03T00:20:00Z">
        <w:r w:rsidR="00765BFB">
          <w:t xml:space="preserve"> be a line chart. </w:t>
        </w:r>
      </w:ins>
      <w:ins w:id="3396" w:author="Marc Reguera" w:date="2016-02-10T08:40:00Z">
        <w:del w:id="3397" w:author="Michele Hart" w:date="2016-03-03T00:21:00Z">
          <w:r w:rsidDel="00765BFB">
            <w:delText>This is an example were a line chart would work better to see mix shift after you saw the overall growth</w:delText>
          </w:r>
        </w:del>
      </w:ins>
      <w:commentRangeEnd w:id="3363"/>
      <w:del w:id="3398" w:author="Michele Hart" w:date="2016-03-03T00:21:00Z">
        <w:r w:rsidR="00765BFB" w:rsidDel="00765BFB">
          <w:rPr>
            <w:rStyle w:val="CommentReference"/>
          </w:rPr>
          <w:commentReference w:id="3363"/>
        </w:r>
      </w:del>
      <w:ins w:id="3399" w:author="Michele Hart" w:date="2016-03-03T00:21:00Z">
        <w:r w:rsidR="00765BFB">
          <w:t xml:space="preserve"> </w:t>
        </w:r>
      </w:ins>
    </w:p>
    <w:p w14:paraId="1DF1D3E8" w14:textId="77777777" w:rsidR="00BA7A1C" w:rsidRDefault="00BA7A1C" w:rsidP="00BA7A1C">
      <w:pPr>
        <w:rPr>
          <w:ins w:id="3400" w:author="Marc Reguera" w:date="2016-02-10T08:40:00Z"/>
        </w:rPr>
      </w:pPr>
    </w:p>
    <w:p w14:paraId="615B2A4B" w14:textId="77777777" w:rsidR="00BA7A1C" w:rsidRDefault="00BA7A1C" w:rsidP="00BA7A1C">
      <w:pPr>
        <w:rPr>
          <w:ins w:id="3401" w:author="Marc Reguera" w:date="2016-02-10T08:40:00Z"/>
        </w:rPr>
      </w:pPr>
    </w:p>
    <w:p w14:paraId="0172763D" w14:textId="77777777" w:rsidR="00BA7A1C" w:rsidRDefault="00BA7A1C" w:rsidP="00BA7A1C">
      <w:pPr>
        <w:rPr>
          <w:ins w:id="3402" w:author="Marc Reguera" w:date="2016-02-10T08:40:00Z"/>
        </w:rPr>
      </w:pPr>
      <w:ins w:id="3403" w:author="Marc Reguera" w:date="2016-02-10T08:40:00Z">
        <w:r>
          <w:rPr>
            <w:noProof/>
          </w:rPr>
          <w:lastRenderedPageBreak/>
          <w:drawing>
            <wp:inline distT="0" distB="0" distL="0" distR="0" wp14:anchorId="40D99762" wp14:editId="76915FA4">
              <wp:extent cx="5943600" cy="4529455"/>
              <wp:effectExtent l="19050" t="19050" r="19050"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29455"/>
                      </a:xfrm>
                      <a:prstGeom prst="rect">
                        <a:avLst/>
                      </a:prstGeom>
                      <a:ln>
                        <a:solidFill>
                          <a:schemeClr val="tx1"/>
                        </a:solidFill>
                      </a:ln>
                    </pic:spPr>
                  </pic:pic>
                </a:graphicData>
              </a:graphic>
            </wp:inline>
          </w:drawing>
        </w:r>
      </w:ins>
    </w:p>
    <w:p w14:paraId="1F2EA05C" w14:textId="5A2126C0" w:rsidR="00BA7A1C" w:rsidRDefault="00765BFB" w:rsidP="00BA7A1C">
      <w:pPr>
        <w:rPr>
          <w:ins w:id="3404" w:author="Marc Reguera" w:date="2016-02-10T08:40:00Z"/>
        </w:rPr>
      </w:pPr>
      <w:ins w:id="3405" w:author="Michele Hart" w:date="2016-03-03T00:21:00Z">
        <w:r>
          <w:t xml:space="preserve">In this Line chart </w:t>
        </w:r>
      </w:ins>
      <w:ins w:id="3406" w:author="Michele Hart" w:date="2016-03-03T00:22:00Z">
        <w:r w:rsidR="00DD7EF5">
          <w:t>it is easier to</w:t>
        </w:r>
      </w:ins>
      <w:ins w:id="3407" w:author="Marc Reguera" w:date="2016-02-10T08:40:00Z">
        <w:del w:id="3408" w:author="Michele Hart" w:date="2016-03-03T00:21:00Z">
          <w:r w:rsidR="00BA7A1C" w:rsidDel="00765BFB">
            <w:delText>W</w:delText>
          </w:r>
        </w:del>
        <w:del w:id="3409" w:author="Michele Hart" w:date="2016-03-03T00:22:00Z">
          <w:r w:rsidR="00BA7A1C" w:rsidDel="00DD7EF5">
            <w:delText xml:space="preserve">e </w:delText>
          </w:r>
        </w:del>
        <w:del w:id="3410" w:author="Michele Hart" w:date="2016-03-03T00:21:00Z">
          <w:r w:rsidR="00BA7A1C" w:rsidDel="00765BFB">
            <w:delText xml:space="preserve">can </w:delText>
          </w:r>
        </w:del>
        <w:del w:id="3411" w:author="Michele Hart" w:date="2016-03-03T00:22:00Z">
          <w:r w:rsidR="00BA7A1C" w:rsidDel="00DD7EF5">
            <w:delText>clearly</w:delText>
          </w:r>
        </w:del>
        <w:r w:rsidR="00BA7A1C">
          <w:t xml:space="preserve"> see how commercial revenue has grown the most followed by broadcast </w:t>
        </w:r>
      </w:ins>
      <w:ins w:id="3412" w:author="Michele Hart" w:date="2016-03-03T00:22:00Z">
        <w:r w:rsidR="00DD7EF5">
          <w:t>and</w:t>
        </w:r>
      </w:ins>
      <w:ins w:id="3413" w:author="Marc Reguera" w:date="2016-02-10T08:40:00Z">
        <w:del w:id="3414" w:author="Michele Hart" w:date="2016-03-03T00:22:00Z">
          <w:r w:rsidR="00BA7A1C" w:rsidDel="00DD7EF5">
            <w:delText>&amp;</w:delText>
          </w:r>
        </w:del>
        <w:r w:rsidR="00BA7A1C">
          <w:t xml:space="preserve"> Match </w:t>
        </w:r>
      </w:ins>
      <w:ins w:id="3415" w:author="Michele Hart" w:date="2016-03-03T00:22:00Z">
        <w:r w:rsidR="00DD7EF5">
          <w:t>D</w:t>
        </w:r>
      </w:ins>
      <w:ins w:id="3416" w:author="Marc Reguera" w:date="2016-02-10T08:40:00Z">
        <w:del w:id="3417" w:author="Michele Hart" w:date="2016-03-03T00:22:00Z">
          <w:r w:rsidR="00BA7A1C" w:rsidDel="00DD7EF5">
            <w:delText>d</w:delText>
          </w:r>
        </w:del>
        <w:r w:rsidR="00BA7A1C">
          <w:t>ay.</w:t>
        </w:r>
      </w:ins>
    </w:p>
    <w:p w14:paraId="698C5657" w14:textId="77777777" w:rsidR="00DD7EF5" w:rsidRDefault="00DD7EF5">
      <w:pPr>
        <w:pStyle w:val="Heading3"/>
        <w:rPr>
          <w:ins w:id="3418" w:author="Michele Hart" w:date="2016-03-03T00:22:00Z"/>
        </w:rPr>
        <w:pPrChange w:id="3419" w:author="Michele Hart" w:date="2016-03-03T00:22:00Z">
          <w:pPr/>
        </w:pPrChange>
      </w:pPr>
      <w:bookmarkStart w:id="3420" w:name="_Toc463088191"/>
      <w:ins w:id="3421" w:author="Michele Hart" w:date="2016-03-03T00:22:00Z">
        <w:r>
          <w:t>Best practices</w:t>
        </w:r>
        <w:bookmarkEnd w:id="3420"/>
      </w:ins>
    </w:p>
    <w:p w14:paraId="7C30AE54" w14:textId="77777777" w:rsidR="00DD7EF5" w:rsidRPr="00DD7EF5" w:rsidRDefault="00BA7A1C">
      <w:pPr>
        <w:pStyle w:val="ListParagraph"/>
        <w:numPr>
          <w:ilvl w:val="0"/>
          <w:numId w:val="22"/>
        </w:numPr>
        <w:rPr>
          <w:ins w:id="3422" w:author="Michele Hart" w:date="2016-03-03T00:24:00Z"/>
          <w:i/>
          <w:rPrChange w:id="3423" w:author="Michele Hart" w:date="2016-03-03T00:24:00Z">
            <w:rPr>
              <w:ins w:id="3424" w:author="Michele Hart" w:date="2016-03-03T00:24:00Z"/>
            </w:rPr>
          </w:rPrChange>
        </w:rPr>
        <w:pPrChange w:id="3425" w:author="Michele Hart" w:date="2016-03-03T00:23:00Z">
          <w:pPr/>
        </w:pPrChange>
      </w:pPr>
      <w:ins w:id="3426" w:author="Marc Reguera" w:date="2016-02-10T08:40:00Z">
        <w:r>
          <w:t xml:space="preserve">As with columns/bars, </w:t>
        </w:r>
        <w:del w:id="3427" w:author="Michele Hart" w:date="2016-03-03T00:23:00Z">
          <w:r w:rsidDel="00DD7EF5">
            <w:delText>you can use</w:delText>
          </w:r>
        </w:del>
      </w:ins>
      <w:ins w:id="3428" w:author="Michele Hart" w:date="2016-03-03T00:23:00Z">
        <w:r w:rsidR="00DD7EF5">
          <w:t>you have the option of</w:t>
        </w:r>
      </w:ins>
      <w:ins w:id="3429" w:author="Marc Reguera" w:date="2016-02-10T08:40:00Z">
        <w:r>
          <w:t xml:space="preserve"> horizontal or vertical </w:t>
        </w:r>
      </w:ins>
      <w:ins w:id="3430" w:author="Michele Hart" w:date="2016-03-03T00:23:00Z">
        <w:r w:rsidR="00DD7EF5">
          <w:t xml:space="preserve">display.  </w:t>
        </w:r>
      </w:ins>
      <w:ins w:id="3431" w:author="Marc Reguera" w:date="2016-02-10T08:40:00Z">
        <w:del w:id="3432" w:author="Michele Hart" w:date="2016-03-03T00:23:00Z">
          <w:r w:rsidDel="00DD7EF5">
            <w:delText>and I</w:delText>
          </w:r>
        </w:del>
        <w:r>
          <w:t xml:space="preserve"> </w:t>
        </w:r>
      </w:ins>
      <w:ins w:id="3433" w:author="Michele Hart" w:date="2016-03-03T00:23:00Z">
        <w:r w:rsidR="00DD7EF5">
          <w:t xml:space="preserve">Horizontal is a better choice </w:t>
        </w:r>
      </w:ins>
      <w:ins w:id="3434" w:author="Marc Reguera" w:date="2016-02-10T08:40:00Z">
        <w:del w:id="3435" w:author="Michele Hart" w:date="2016-03-03T00:23:00Z">
          <w:r w:rsidDel="00DD7EF5">
            <w:delText xml:space="preserve">recommend using horizontal </w:delText>
          </w:r>
        </w:del>
        <w:r>
          <w:t>if you have long labels</w:t>
        </w:r>
      </w:ins>
      <w:ins w:id="3436" w:author="Michele Hart" w:date="2016-03-03T00:24:00Z">
        <w:r w:rsidR="00DD7EF5">
          <w:t xml:space="preserve"> and v</w:t>
        </w:r>
      </w:ins>
      <w:ins w:id="3437" w:author="Marc Reguera" w:date="2016-02-10T08:40:00Z">
        <w:del w:id="3438" w:author="Michele Hart" w:date="2016-03-03T00:24:00Z">
          <w:r w:rsidDel="00DD7EF5">
            <w:delText xml:space="preserve"> and v</w:delText>
          </w:r>
        </w:del>
        <w:r>
          <w:t xml:space="preserve">ertical if you have time series data.  </w:t>
        </w:r>
      </w:ins>
      <w:ins w:id="3439" w:author="Michele Hart" w:date="2016-03-03T00:24:00Z">
        <w:r w:rsidR="00DD7EF5">
          <w:br/>
        </w:r>
      </w:ins>
    </w:p>
    <w:p w14:paraId="0B0F8CB6" w14:textId="377D2990" w:rsidR="00DD7EF5" w:rsidRPr="00DD7EF5" w:rsidRDefault="00DD7EF5">
      <w:pPr>
        <w:pStyle w:val="ListParagraph"/>
        <w:numPr>
          <w:ilvl w:val="0"/>
          <w:numId w:val="22"/>
        </w:numPr>
        <w:rPr>
          <w:ins w:id="3440" w:author="Michele Hart" w:date="2016-03-03T00:26:00Z"/>
          <w:i/>
          <w:rPrChange w:id="3441" w:author="Michele Hart" w:date="2016-03-03T00:26:00Z">
            <w:rPr>
              <w:ins w:id="3442" w:author="Michele Hart" w:date="2016-03-03T00:26:00Z"/>
            </w:rPr>
          </w:rPrChange>
        </w:rPr>
        <w:pPrChange w:id="3443" w:author="Michele Hart" w:date="2016-03-03T00:23:00Z">
          <w:pPr/>
        </w:pPrChange>
      </w:pPr>
      <w:ins w:id="3444" w:author="Michele Hart" w:date="2016-03-03T00:25:00Z">
        <w:r>
          <w:t xml:space="preserve">Avoid stacked </w:t>
        </w:r>
      </w:ins>
      <w:ins w:id="3445" w:author="Michele Hart" w:date="2016-03-03T00:26:00Z">
        <w:r>
          <w:t xml:space="preserve">Bar/Column </w:t>
        </w:r>
      </w:ins>
      <w:ins w:id="3446" w:author="Michele Hart" w:date="2016-03-03T00:25:00Z">
        <w:r>
          <w:t xml:space="preserve">charts if you want to show trends and other patterns of change over time.  Other charts, like Line charts, do a much better job. </w:t>
        </w:r>
      </w:ins>
      <w:ins w:id="3447" w:author="Michele Hart" w:date="2016-03-03T00:26:00Z">
        <w:r>
          <w:br/>
        </w:r>
      </w:ins>
    </w:p>
    <w:p w14:paraId="48BDD47D" w14:textId="77777777" w:rsidR="00E8793E" w:rsidRPr="00E8793E" w:rsidRDefault="00BA7A1C">
      <w:pPr>
        <w:pStyle w:val="ListParagraph"/>
        <w:numPr>
          <w:ilvl w:val="0"/>
          <w:numId w:val="22"/>
        </w:numPr>
        <w:rPr>
          <w:ins w:id="3448" w:author="Michele Hart" w:date="2016-09-14T00:53:00Z"/>
          <w:i/>
          <w:rPrChange w:id="3449" w:author="Michele Hart" w:date="2016-09-14T00:53:00Z">
            <w:rPr>
              <w:ins w:id="3450" w:author="Michele Hart" w:date="2016-09-14T00:53:00Z"/>
            </w:rPr>
          </w:rPrChange>
        </w:rPr>
        <w:pPrChange w:id="3451" w:author="Michele Hart" w:date="2016-03-03T00:23:00Z">
          <w:pPr/>
        </w:pPrChange>
      </w:pPr>
      <w:commentRangeStart w:id="3452"/>
      <w:commentRangeStart w:id="3453"/>
      <w:ins w:id="3454" w:author="Marc Reguera" w:date="2016-02-10T08:40:00Z">
        <w:r>
          <w:t xml:space="preserve">You can also have the distribution based on total volume or as a % of total.  </w:t>
        </w:r>
      </w:ins>
      <w:ins w:id="3455" w:author="Michele Hart" w:date="2016-09-14T00:53:00Z">
        <w:r w:rsidR="00E8793E">
          <w:br/>
        </w:r>
      </w:ins>
    </w:p>
    <w:p w14:paraId="5ACAA49D" w14:textId="1827C503" w:rsidR="00BA7A1C" w:rsidRDefault="00BA7A1C">
      <w:pPr>
        <w:pStyle w:val="ListParagraph"/>
        <w:numPr>
          <w:ilvl w:val="0"/>
          <w:numId w:val="22"/>
        </w:numPr>
        <w:rPr>
          <w:ins w:id="3456" w:author="Michele Hart" w:date="2016-03-03T00:28:00Z"/>
          <w:i/>
        </w:rPr>
        <w:pPrChange w:id="3457" w:author="Michele Hart" w:date="2016-03-03T00:23:00Z">
          <w:pPr/>
        </w:pPrChange>
      </w:pPr>
      <w:ins w:id="3458" w:author="Marc Reguera" w:date="2016-02-10T08:40:00Z">
        <w:r>
          <w:t>As Few noted “</w:t>
        </w:r>
        <w:r w:rsidRPr="00DD7EF5">
          <w:rPr>
            <w:i/>
          </w:rPr>
          <w:t xml:space="preserve">it is difficult to compare the segments of a stacked bar. If the segments were arranged side-by-side and all grew upwards from the same baseline, it would be easy to compare their heights, but when stacked upon one another, the task becomes hard. Plus, although it’s fairly easy to see how (revenue) changed from month to month it is quite difficult to see how (revenue) in the other (categories) changed. </w:t>
        </w:r>
        <w:del w:id="3459" w:author="Michele Hart" w:date="2016-03-03T00:26:00Z">
          <w:r w:rsidRPr="00DD7EF5" w:rsidDel="00DD7EF5">
            <w:rPr>
              <w:i/>
            </w:rPr>
            <w:delText>Bars don’t do a good job of showing overall trends and other patterns of change through time. Lines do this much better”</w:delText>
          </w:r>
        </w:del>
      </w:ins>
      <w:ins w:id="3460" w:author="Michele Hart" w:date="2016-03-03T00:26:00Z">
        <w:r w:rsidR="00DD7EF5">
          <w:rPr>
            <w:i/>
          </w:rPr>
          <w:t xml:space="preserve"> </w:t>
        </w:r>
        <w:commentRangeEnd w:id="3452"/>
        <w:r w:rsidR="00DD7EF5">
          <w:rPr>
            <w:rStyle w:val="CommentReference"/>
          </w:rPr>
          <w:commentReference w:id="3452"/>
        </w:r>
      </w:ins>
      <w:commentRangeEnd w:id="3453"/>
      <w:r w:rsidR="004A3295">
        <w:rPr>
          <w:rStyle w:val="CommentReference"/>
        </w:rPr>
        <w:commentReference w:id="3453"/>
      </w:r>
      <w:ins w:id="3461" w:author="Michele Hart" w:date="2016-03-03T00:28:00Z">
        <w:r w:rsidR="00797A31">
          <w:rPr>
            <w:i/>
          </w:rPr>
          <w:br/>
        </w:r>
      </w:ins>
    </w:p>
    <w:p w14:paraId="57D7390C" w14:textId="0ADF07B4" w:rsidR="00797A31" w:rsidRDefault="00797A31">
      <w:pPr>
        <w:pStyle w:val="ListParagraph"/>
        <w:numPr>
          <w:ilvl w:val="0"/>
          <w:numId w:val="22"/>
        </w:numPr>
        <w:rPr>
          <w:ins w:id="3462" w:author="Michele Hart" w:date="2016-03-03T00:29:00Z"/>
          <w:color w:val="FF0000"/>
        </w:rPr>
        <w:pPrChange w:id="3463" w:author="Michele Hart" w:date="2016-03-03T00:23:00Z">
          <w:pPr/>
        </w:pPrChange>
      </w:pPr>
    </w:p>
    <w:p w14:paraId="1909F1E0" w14:textId="246B1ED4" w:rsidR="00797A31" w:rsidRDefault="00797A31" w:rsidP="00797A31">
      <w:pPr>
        <w:rPr>
          <w:moveTo w:id="3464" w:author="Michele Hart" w:date="2016-03-03T00:30:00Z"/>
        </w:rPr>
      </w:pPr>
      <w:ins w:id="3465" w:author="Michele Hart" w:date="2016-03-03T00:29:00Z">
        <w:r w:rsidRPr="00E8793E">
          <w:rPr>
            <w:rPrChange w:id="3466" w:author="Michele Hart" w:date="2016-09-14T00:54:00Z">
              <w:rPr>
                <w:color w:val="FF0000"/>
              </w:rPr>
            </w:rPrChange>
          </w:rPr>
          <w:lastRenderedPageBreak/>
          <w:t xml:space="preserve">100% Stacked charts are a good choice when </w:t>
        </w:r>
      </w:ins>
      <w:ins w:id="3467" w:author="Michele Hart" w:date="2016-09-14T00:54:00Z">
        <w:r w:rsidR="00E8793E" w:rsidRPr="00E8793E">
          <w:rPr>
            <w:rPrChange w:id="3468" w:author="Michele Hart" w:date="2016-09-14T00:54:00Z">
              <w:rPr>
                <w:color w:val="FF0000"/>
              </w:rPr>
            </w:rPrChange>
          </w:rPr>
          <w:t>using percentages that add up to 100.</w:t>
        </w:r>
      </w:ins>
      <w:ins w:id="3469" w:author="Michele Hart" w:date="2016-03-03T00:29:00Z">
        <w:r w:rsidRPr="00E8793E">
          <w:rPr>
            <w:rPrChange w:id="3470" w:author="Michele Hart" w:date="2016-09-14T00:54:00Z">
              <w:rPr>
                <w:color w:val="FF0000"/>
              </w:rPr>
            </w:rPrChange>
          </w:rPr>
          <w:t xml:space="preserve">  In the example below, </w:t>
        </w:r>
      </w:ins>
      <w:moveToRangeStart w:id="3471" w:author="Michele Hart" w:date="2016-03-03T00:30:00Z" w:name="move444728340"/>
      <w:moveTo w:id="3472" w:author="Michele Hart" w:date="2016-03-03T00:30:00Z">
        <w:del w:id="3473" w:author="Michele Hart" w:date="2016-03-03T00:30:00Z">
          <w:r w:rsidDel="00797A31">
            <w:delText>This chart is very useful in</w:delText>
          </w:r>
        </w:del>
      </w:moveTo>
      <w:ins w:id="3474" w:author="Michele Hart" w:date="2016-03-03T00:30:00Z">
        <w:r>
          <w:t>we see the category distribution by team.  The percentages are relative and allows us to, at a glance, se</w:t>
        </w:r>
      </w:ins>
      <w:ins w:id="3475" w:author="Michele Hart" w:date="2016-03-03T00:31:00Z">
        <w:r>
          <w:t xml:space="preserve">e patterns. For example, </w:t>
        </w:r>
      </w:ins>
      <w:moveTo w:id="3476" w:author="Michele Hart" w:date="2016-03-03T00:30:00Z">
        <w:r>
          <w:t xml:space="preserve"> </w:t>
        </w:r>
        <w:del w:id="3477" w:author="Michele Hart" w:date="2016-03-03T00:31:00Z">
          <w:r w:rsidDel="00797A31">
            <w:delText xml:space="preserve">seeing how much more </w:delText>
          </w:r>
        </w:del>
        <w:r>
          <w:t>Everton</w:t>
        </w:r>
      </w:moveTo>
      <w:ins w:id="3478" w:author="Michele Hart" w:date="2016-03-03T00:31:00Z">
        <w:r>
          <w:t xml:space="preserve">’s revenue comes primarily from </w:t>
        </w:r>
      </w:ins>
      <w:moveTo w:id="3479" w:author="Michele Hart" w:date="2016-03-03T00:30:00Z">
        <w:del w:id="3480" w:author="Michele Hart" w:date="2016-03-03T00:31:00Z">
          <w:r w:rsidDel="00797A31">
            <w:delText xml:space="preserve"> depends </w:delText>
          </w:r>
        </w:del>
        <w:del w:id="3481" w:author="Michele Hart" w:date="2016-03-03T00:32:00Z">
          <w:r w:rsidDel="00797A31">
            <w:delText>on b</w:delText>
          </w:r>
        </w:del>
      </w:moveTo>
      <w:ins w:id="3482" w:author="Michele Hart" w:date="2016-03-03T00:32:00Z">
        <w:r>
          <w:t>B</w:t>
        </w:r>
      </w:ins>
      <w:moveTo w:id="3483" w:author="Michele Hart" w:date="2016-03-03T00:30:00Z">
        <w:r>
          <w:t>roadcast</w:t>
        </w:r>
      </w:moveTo>
      <w:ins w:id="3484" w:author="Michele Hart" w:date="2016-03-03T00:32:00Z">
        <w:r>
          <w:t xml:space="preserve">ing </w:t>
        </w:r>
      </w:ins>
      <w:moveTo w:id="3485" w:author="Michele Hart" w:date="2016-03-03T00:30:00Z">
        <w:del w:id="3486" w:author="Michele Hart" w:date="2016-03-03T00:32:00Z">
          <w:r w:rsidDel="00797A31">
            <w:delText xml:space="preserve"> revenue </w:delText>
          </w:r>
        </w:del>
        <w:r>
          <w:t xml:space="preserve">(over 70%) </w:t>
        </w:r>
        <w:del w:id="3487" w:author="Michele Hart" w:date="2016-03-03T00:32:00Z">
          <w:r w:rsidDel="00797A31">
            <w:delText>than</w:delText>
          </w:r>
        </w:del>
      </w:moveTo>
      <w:ins w:id="3488" w:author="Michele Hart" w:date="2016-03-03T00:32:00Z">
        <w:r>
          <w:t>while</w:t>
        </w:r>
      </w:ins>
      <w:moveTo w:id="3489" w:author="Michele Hart" w:date="2016-03-03T00:30:00Z">
        <w:r>
          <w:t xml:space="preserve"> PSG</w:t>
        </w:r>
      </w:moveTo>
      <w:ins w:id="3490" w:author="Michele Hart" w:date="2016-03-03T00:32:00Z">
        <w:r>
          <w:t xml:space="preserve"> only derives 20% of its revenue from Broadcasting. </w:t>
        </w:r>
      </w:ins>
      <w:moveTo w:id="3491" w:author="Michele Hart" w:date="2016-03-03T00:30:00Z">
        <w:r>
          <w:t xml:space="preserve"> </w:t>
        </w:r>
        <w:del w:id="3492" w:author="Michele Hart" w:date="2016-03-03T00:32:00Z">
          <w:r w:rsidDel="00797A31">
            <w:delText xml:space="preserve">(below 20%).  </w:delText>
          </w:r>
        </w:del>
      </w:moveTo>
      <w:ins w:id="3493" w:author="Michele Hart" w:date="2016-03-03T00:33:00Z">
        <w:r w:rsidR="00AA3F1E">
          <w:t xml:space="preserve">The choice of a horizontal display makes it easier to fit the team labels and to see the impact of </w:t>
        </w:r>
      </w:ins>
      <w:moveTo w:id="3494" w:author="Michele Hart" w:date="2016-03-03T00:30:00Z">
        <w:del w:id="3495" w:author="Michele Hart" w:date="2016-03-03T00:33:00Z">
          <w:r w:rsidDel="00AA3F1E">
            <w:delText xml:space="preserve">The </w:delText>
          </w:r>
          <w:commentRangeStart w:id="3496"/>
          <w:r w:rsidDel="00AA3F1E">
            <w:delText xml:space="preserve">mix shift </w:delText>
          </w:r>
          <w:commentRangeEnd w:id="3496"/>
          <w:r w:rsidDel="00AA3F1E">
            <w:rPr>
              <w:rStyle w:val="CommentReference"/>
            </w:rPr>
            <w:commentReference w:id="3496"/>
          </w:r>
          <w:r w:rsidDel="00AA3F1E">
            <w:delText xml:space="preserve">in </w:delText>
          </w:r>
        </w:del>
        <w:r>
          <w:t xml:space="preserve">revenue type </w:t>
        </w:r>
        <w:del w:id="3497" w:author="Michele Hart" w:date="2016-03-03T00:33:00Z">
          <w:r w:rsidDel="00AA3F1E">
            <w:delText>is very clear when looked at horizontally and we can clearly see the team labels on the left</w:delText>
          </w:r>
        </w:del>
        <w:r>
          <w:t xml:space="preserve">. </w:t>
        </w:r>
      </w:moveTo>
    </w:p>
    <w:moveToRangeEnd w:id="3471"/>
    <w:p w14:paraId="0969934D" w14:textId="63B05D5C" w:rsidR="00797A31" w:rsidRPr="00797A31" w:rsidDel="00AA3F1E" w:rsidRDefault="00797A31">
      <w:pPr>
        <w:pStyle w:val="ListParagraph"/>
        <w:numPr>
          <w:ilvl w:val="0"/>
          <w:numId w:val="22"/>
        </w:numPr>
        <w:rPr>
          <w:ins w:id="3498" w:author="Marc Reguera" w:date="2016-02-10T08:40:00Z"/>
          <w:del w:id="3499" w:author="Michele Hart" w:date="2016-03-03T00:34:00Z"/>
          <w:color w:val="FF0000"/>
          <w:rPrChange w:id="3500" w:author="Michele Hart" w:date="2016-03-03T00:28:00Z">
            <w:rPr>
              <w:ins w:id="3501" w:author="Marc Reguera" w:date="2016-02-10T08:40:00Z"/>
              <w:del w:id="3502" w:author="Michele Hart" w:date="2016-03-03T00:34:00Z"/>
              <w:i/>
            </w:rPr>
          </w:rPrChange>
        </w:rPr>
        <w:pPrChange w:id="3503" w:author="Michele Hart" w:date="2016-03-03T00:23:00Z">
          <w:pPr/>
        </w:pPrChange>
      </w:pPr>
      <w:commentRangeStart w:id="3504"/>
    </w:p>
    <w:p w14:paraId="2B1A1369" w14:textId="77777777" w:rsidR="00BA7A1C" w:rsidRDefault="00BA7A1C" w:rsidP="00BA7A1C">
      <w:pPr>
        <w:rPr>
          <w:ins w:id="3505" w:author="Marc Reguera" w:date="2016-02-10T08:40:00Z"/>
        </w:rPr>
      </w:pPr>
      <w:ins w:id="3506" w:author="Marc Reguera" w:date="2016-02-10T08:40:00Z">
        <w:r>
          <w:rPr>
            <w:noProof/>
          </w:rPr>
          <w:drawing>
            <wp:inline distT="0" distB="0" distL="0" distR="0" wp14:anchorId="420F1D00" wp14:editId="58D85DBE">
              <wp:extent cx="5943600" cy="4636135"/>
              <wp:effectExtent l="19050" t="19050" r="1905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636135"/>
                      </a:xfrm>
                      <a:prstGeom prst="rect">
                        <a:avLst/>
                      </a:prstGeom>
                      <a:ln>
                        <a:solidFill>
                          <a:schemeClr val="tx1"/>
                        </a:solidFill>
                      </a:ln>
                    </pic:spPr>
                  </pic:pic>
                </a:graphicData>
              </a:graphic>
            </wp:inline>
          </w:drawing>
        </w:r>
      </w:ins>
      <w:commentRangeEnd w:id="3504"/>
      <w:r w:rsidR="00AA3F1E">
        <w:rPr>
          <w:rStyle w:val="CommentReference"/>
        </w:rPr>
        <w:commentReference w:id="3504"/>
      </w:r>
    </w:p>
    <w:p w14:paraId="22676263" w14:textId="1D9923CD" w:rsidR="00BA7A1C" w:rsidDel="00797A31" w:rsidRDefault="00BA7A1C" w:rsidP="00BA7A1C">
      <w:pPr>
        <w:rPr>
          <w:ins w:id="3507" w:author="Marc Reguera" w:date="2016-02-10T08:40:00Z"/>
          <w:moveFrom w:id="3508" w:author="Michele Hart" w:date="2016-03-03T00:30:00Z"/>
        </w:rPr>
      </w:pPr>
      <w:moveFromRangeStart w:id="3509" w:author="Michele Hart" w:date="2016-03-03T00:30:00Z" w:name="move444728340"/>
      <w:moveFrom w:id="3510" w:author="Michele Hart" w:date="2016-03-03T00:30:00Z">
        <w:ins w:id="3511" w:author="Marc Reguera" w:date="2016-02-10T08:40:00Z">
          <w:r w:rsidDel="00797A31">
            <w:t xml:space="preserve">This chart is very useful in seeing how much more Everton depends on broadcast revenue (over 70%) than PSG (below 20%).  The </w:t>
          </w:r>
          <w:commentRangeStart w:id="3512"/>
          <w:r w:rsidDel="00797A31">
            <w:t xml:space="preserve">mix shift </w:t>
          </w:r>
        </w:ins>
        <w:commentRangeEnd w:id="3512"/>
        <w:r w:rsidR="00DD7EF5" w:rsidDel="00797A31">
          <w:rPr>
            <w:rStyle w:val="CommentReference"/>
          </w:rPr>
          <w:commentReference w:id="3512"/>
        </w:r>
        <w:ins w:id="3513" w:author="Marc Reguera" w:date="2016-02-10T08:40:00Z">
          <w:r w:rsidDel="00797A31">
            <w:t xml:space="preserve">in revenue type is very clear when looked at horizontally and we can clearly see the team labels on the left. </w:t>
          </w:r>
        </w:ins>
      </w:moveFrom>
    </w:p>
    <w:moveFromRangeEnd w:id="3509"/>
    <w:p w14:paraId="73362F20" w14:textId="6124BA36" w:rsidR="00BA7A1C" w:rsidRDefault="00BA7A1C" w:rsidP="00BA7A1C">
      <w:pPr>
        <w:rPr>
          <w:ins w:id="3514" w:author="Marc Reguera" w:date="2016-02-10T08:40:00Z"/>
        </w:rPr>
      </w:pPr>
      <w:ins w:id="3515" w:author="Marc Reguera" w:date="2016-02-10T08:40:00Z">
        <w:del w:id="3516" w:author="Michele Hart" w:date="2016-03-03T00:35:00Z">
          <w:r w:rsidDel="00AA3F1E">
            <w:delText>You can see more info on stacked bar charts in link below</w:delText>
          </w:r>
        </w:del>
      </w:ins>
      <w:ins w:id="3517" w:author="Michele Hart" w:date="2016-03-03T00:35:00Z">
        <w:r w:rsidR="00AA3F1E">
          <w:t>For more information on stacked charts:</w:t>
        </w:r>
      </w:ins>
    </w:p>
    <w:p w14:paraId="00BAE38D" w14:textId="77777777" w:rsidR="00BA7A1C" w:rsidRDefault="00BA7A1C" w:rsidP="00BA7A1C">
      <w:pPr>
        <w:rPr>
          <w:ins w:id="3518" w:author="Marc Reguera" w:date="2016-02-10T08:40:00Z"/>
        </w:rPr>
      </w:pPr>
      <w:ins w:id="3519" w:author="Marc Reguera" w:date="2016-02-10T08:40:00Z">
        <w:r>
          <w:fldChar w:fldCharType="begin"/>
        </w:r>
        <w:r>
          <w:instrText xml:space="preserve"> HYPERLINK "http://www.datavizcatalogue.com/methods/stacked_bar_graph.html" \l "top" </w:instrText>
        </w:r>
        <w:r>
          <w:fldChar w:fldCharType="separate"/>
        </w:r>
        <w:r w:rsidRPr="00800E9D">
          <w:rPr>
            <w:rStyle w:val="Hyperlink"/>
          </w:rPr>
          <w:t>http://www.datavizcatalogue.com/methods/stacked_bar_graph.html#top</w:t>
        </w:r>
        <w:r>
          <w:rPr>
            <w:rStyle w:val="Hyperlink"/>
          </w:rPr>
          <w:fldChar w:fldCharType="end"/>
        </w:r>
      </w:ins>
    </w:p>
    <w:p w14:paraId="1CB854B1" w14:textId="77777777" w:rsidR="00BA7A1C" w:rsidRDefault="00BA7A1C" w:rsidP="00BA7A1C">
      <w:pPr>
        <w:rPr>
          <w:ins w:id="3520" w:author="Marc Reguera" w:date="2016-02-10T08:40:00Z"/>
        </w:rPr>
      </w:pPr>
    </w:p>
    <w:p w14:paraId="6695D42E" w14:textId="77777777" w:rsidR="00BA7A1C" w:rsidRDefault="00BA7A1C" w:rsidP="00BA7A1C">
      <w:pPr>
        <w:rPr>
          <w:ins w:id="3521" w:author="Marc Reguera" w:date="2016-02-10T08:40:00Z"/>
        </w:rPr>
      </w:pPr>
    </w:p>
    <w:p w14:paraId="1CF9D1CD" w14:textId="77777777" w:rsidR="00BA7A1C" w:rsidRDefault="00BA7A1C" w:rsidP="00BA7A1C">
      <w:pPr>
        <w:rPr>
          <w:ins w:id="3522" w:author="Marc Reguera" w:date="2016-02-10T08:40:00Z"/>
        </w:rPr>
      </w:pPr>
    </w:p>
    <w:p w14:paraId="36F2629D" w14:textId="77777777" w:rsidR="00280E3D" w:rsidRDefault="00280E3D" w:rsidP="00BA7A1C">
      <w:pPr>
        <w:rPr>
          <w:ins w:id="3523" w:author="Marc Reguera" w:date="2016-02-10T08:40:00Z"/>
        </w:rPr>
      </w:pPr>
    </w:p>
    <w:p w14:paraId="0BBE0345" w14:textId="77777777" w:rsidR="00280E3D" w:rsidRDefault="00280E3D" w:rsidP="00BA7A1C">
      <w:pPr>
        <w:rPr>
          <w:ins w:id="3524" w:author="Marc Reguera" w:date="2016-02-10T08:40:00Z"/>
        </w:rPr>
      </w:pPr>
    </w:p>
    <w:p w14:paraId="13902691" w14:textId="77777777" w:rsidR="00280E3D" w:rsidRDefault="00280E3D" w:rsidP="00BA7A1C">
      <w:pPr>
        <w:rPr>
          <w:ins w:id="3525" w:author="Marc Reguera" w:date="2016-02-10T08:40:00Z"/>
        </w:rPr>
      </w:pPr>
    </w:p>
    <w:p w14:paraId="1C243A81" w14:textId="77777777" w:rsidR="00280E3D" w:rsidRDefault="00280E3D" w:rsidP="00BA7A1C">
      <w:pPr>
        <w:rPr>
          <w:ins w:id="3526" w:author="Marc Reguera" w:date="2016-02-10T08:40:00Z"/>
        </w:rPr>
      </w:pPr>
    </w:p>
    <w:p w14:paraId="34E538B0" w14:textId="77777777" w:rsidR="00280E3D" w:rsidRDefault="00280E3D" w:rsidP="00BA7A1C">
      <w:pPr>
        <w:rPr>
          <w:ins w:id="3527" w:author="Marc Reguera" w:date="2016-02-10T08:40:00Z"/>
        </w:rPr>
      </w:pPr>
    </w:p>
    <w:p w14:paraId="138B347F" w14:textId="77777777" w:rsidR="00131D5B" w:rsidRDefault="00280E3D">
      <w:pPr>
        <w:pStyle w:val="Heading2"/>
        <w:rPr>
          <w:ins w:id="3528" w:author="Will Thompson" w:date="2016-02-12T10:42:00Z"/>
        </w:rPr>
        <w:pPrChange w:id="3529" w:author="Will Thompson" w:date="2016-02-12T10:42:00Z">
          <w:pPr>
            <w:pStyle w:val="Heading2Numbered"/>
          </w:pPr>
        </w:pPrChange>
      </w:pPr>
      <w:bookmarkStart w:id="3530" w:name="_Toc463088192"/>
      <w:ins w:id="3531" w:author="Marc Reguera" w:date="2016-02-10T08:40:00Z">
        <w:r>
          <w:t>Combo Bar/Column Charts</w:t>
        </w:r>
      </w:ins>
      <w:bookmarkEnd w:id="3530"/>
    </w:p>
    <w:p w14:paraId="58BC78E6" w14:textId="14B0C5CE" w:rsidR="00280E3D" w:rsidRPr="00611E6B" w:rsidRDefault="00280E3D">
      <w:pPr>
        <w:rPr>
          <w:ins w:id="3532" w:author="Marc Reguera" w:date="2016-02-10T08:40:00Z"/>
        </w:rPr>
        <w:pPrChange w:id="3533" w:author="Will Thompson" w:date="2016-02-12T10:42:00Z">
          <w:pPr>
            <w:pStyle w:val="Heading2Numbered"/>
          </w:pPr>
        </w:pPrChange>
      </w:pPr>
      <w:ins w:id="3534" w:author="Marc Reguera" w:date="2016-02-10T08:40:00Z">
        <w:del w:id="3535" w:author="Will Thompson" w:date="2016-02-12T10:42:00Z">
          <w:r w:rsidDel="00131D5B">
            <w:tab/>
          </w:r>
        </w:del>
        <w:r>
          <w:rPr>
            <w:noProof/>
          </w:rPr>
          <w:drawing>
            <wp:inline distT="0" distB="0" distL="0" distR="0" wp14:anchorId="1B4127DB" wp14:editId="2DA2AA1E">
              <wp:extent cx="814192" cy="4572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4192" cy="457200"/>
                      </a:xfrm>
                      <a:prstGeom prst="rect">
                        <a:avLst/>
                      </a:prstGeom>
                    </pic:spPr>
                  </pic:pic>
                </a:graphicData>
              </a:graphic>
            </wp:inline>
          </w:drawing>
        </w:r>
      </w:ins>
    </w:p>
    <w:p w14:paraId="082AA2BD" w14:textId="1A58FFC1" w:rsidR="00130734" w:rsidRDefault="00280E3D" w:rsidP="00280E3D">
      <w:pPr>
        <w:rPr>
          <w:ins w:id="3536" w:author="Michele Hart" w:date="2016-03-03T00:42:00Z"/>
        </w:rPr>
      </w:pPr>
      <w:ins w:id="3537" w:author="Marc Reguera" w:date="2016-02-10T08:40:00Z">
        <w:r>
          <w:t xml:space="preserve">In Power BI, you </w:t>
        </w:r>
        <w:del w:id="3538" w:author="Michele Hart" w:date="2016-03-03T00:35:00Z">
          <w:r w:rsidDel="000A4DAD">
            <w:delText>have to option of combining</w:delText>
          </w:r>
        </w:del>
      </w:ins>
      <w:ins w:id="3539" w:author="Michele Hart" w:date="2016-03-03T00:35:00Z">
        <w:r w:rsidR="000A4DAD">
          <w:t>can combine</w:t>
        </w:r>
      </w:ins>
      <w:ins w:id="3540" w:author="Marc Reguera" w:date="2016-02-10T08:40:00Z">
        <w:r>
          <w:t xml:space="preserve"> </w:t>
        </w:r>
      </w:ins>
      <w:ins w:id="3541" w:author="Michele Hart" w:date="2016-03-03T00:40:00Z">
        <w:r w:rsidR="000A4DAD">
          <w:t>Column</w:t>
        </w:r>
      </w:ins>
      <w:ins w:id="3542" w:author="Michele Hart" w:date="2016-03-03T00:36:00Z">
        <w:r w:rsidR="000A4DAD">
          <w:t xml:space="preserve"> and Line charts</w:t>
        </w:r>
      </w:ins>
      <w:ins w:id="3543" w:author="Marc Reguera" w:date="2016-02-10T08:40:00Z">
        <w:del w:id="3544" w:author="Michele Hart" w:date="2016-03-03T00:36:00Z">
          <w:r w:rsidDel="000A4DAD">
            <w:delText>bar/line chart</w:delText>
          </w:r>
        </w:del>
        <w:r>
          <w:t xml:space="preserve"> into a Combo chart</w:t>
        </w:r>
      </w:ins>
      <w:ins w:id="3545" w:author="Michele Hart" w:date="2016-09-14T00:55:00Z">
        <w:r w:rsidR="00E8793E">
          <w:t xml:space="preserve">. </w:t>
        </w:r>
      </w:ins>
      <w:commentRangeStart w:id="3546"/>
      <w:ins w:id="3547" w:author="Marc Reguera" w:date="2016-02-10T08:40:00Z">
        <w:del w:id="3548" w:author="Michele Hart" w:date="2016-03-03T00:36:00Z">
          <w:r w:rsidDel="000A4DAD">
            <w:delText xml:space="preserve"> by </w:delText>
          </w:r>
        </w:del>
        <w:del w:id="3549" w:author="Michele Hart" w:date="2016-09-14T00:55:00Z">
          <w:r w:rsidDel="00E8793E">
            <w:delText>simply overlay</w:delText>
          </w:r>
        </w:del>
        <w:del w:id="3550" w:author="Michele Hart" w:date="2016-03-03T00:36:00Z">
          <w:r w:rsidDel="000A4DAD">
            <w:delText>ing</w:delText>
          </w:r>
        </w:del>
        <w:del w:id="3551" w:author="Michele Hart" w:date="2016-09-14T00:55:00Z">
          <w:r w:rsidDel="00E8793E">
            <w:delText xml:space="preserve"> one chart </w:delText>
          </w:r>
        </w:del>
        <w:del w:id="3552" w:author="Michele Hart" w:date="2016-03-03T00:36:00Z">
          <w:r w:rsidDel="000A4DAD">
            <w:delText>above</w:delText>
          </w:r>
        </w:del>
        <w:del w:id="3553" w:author="Michele Hart" w:date="2016-09-14T00:55:00Z">
          <w:r w:rsidDel="00E8793E">
            <w:delText xml:space="preserve"> the other</w:delText>
          </w:r>
        </w:del>
      </w:ins>
      <w:commentRangeEnd w:id="3546"/>
      <w:del w:id="3554" w:author="Michele Hart" w:date="2016-09-14T00:55:00Z">
        <w:r w:rsidR="000A4DAD" w:rsidDel="00E8793E">
          <w:rPr>
            <w:rStyle w:val="CommentReference"/>
          </w:rPr>
          <w:commentReference w:id="3546"/>
        </w:r>
      </w:del>
      <w:ins w:id="3555" w:author="Marc Reguera" w:date="2016-02-10T08:40:00Z">
        <w:del w:id="3556" w:author="Michele Hart" w:date="2016-09-14T00:55:00Z">
          <w:r w:rsidDel="00E8793E">
            <w:delText xml:space="preserve">.  </w:delText>
          </w:r>
        </w:del>
      </w:ins>
      <w:ins w:id="3557" w:author="Michele Hart" w:date="2016-03-03T00:39:00Z">
        <w:r w:rsidR="000A4DAD">
          <w:t>The choices are: Line and St</w:t>
        </w:r>
      </w:ins>
      <w:ins w:id="3558" w:author="Michele Hart" w:date="2016-03-03T00:40:00Z">
        <w:r w:rsidR="000A4DAD">
          <w:t>a</w:t>
        </w:r>
      </w:ins>
      <w:ins w:id="3559" w:author="Michele Hart" w:date="2016-03-03T00:39:00Z">
        <w:r w:rsidR="000A4DAD">
          <w:t>cked Column chart and Line and Clustered Column chart.</w:t>
        </w:r>
      </w:ins>
      <w:ins w:id="3560" w:author="Michele Hart" w:date="2016-03-03T01:11:00Z">
        <w:r w:rsidR="009F32FD">
          <w:t xml:space="preserve"> Save valuable canvas space by combining two separate visuals into one.</w:t>
        </w:r>
      </w:ins>
    </w:p>
    <w:p w14:paraId="5EB99965" w14:textId="7A9BF004" w:rsidR="000860A4" w:rsidRDefault="00B13441" w:rsidP="00280E3D">
      <w:pPr>
        <w:rPr>
          <w:ins w:id="3561" w:author="Michele Hart" w:date="2016-03-03T00:47:00Z"/>
        </w:rPr>
      </w:pPr>
      <w:ins w:id="3562" w:author="Michele Hart" w:date="2016-03-03T00:42:00Z">
        <w:r>
          <w:t xml:space="preserve">The two screenshots below show a before and after.  The first page has two separate visuals: a Column chart </w:t>
        </w:r>
      </w:ins>
      <w:ins w:id="3563" w:author="Michele Hart" w:date="2016-03-03T00:43:00Z">
        <w:r w:rsidR="000860A4">
          <w:t xml:space="preserve">showing population over time </w:t>
        </w:r>
      </w:ins>
      <w:ins w:id="3564" w:author="Michele Hart" w:date="2016-03-03T00:42:00Z">
        <w:r>
          <w:t>and a Line chart</w:t>
        </w:r>
      </w:ins>
      <w:ins w:id="3565" w:author="Michele Hart" w:date="2016-03-03T00:44:00Z">
        <w:r w:rsidR="000860A4">
          <w:t xml:space="preserve"> showing GDP over time</w:t>
        </w:r>
      </w:ins>
      <w:ins w:id="3566" w:author="Michele Hart" w:date="2016-03-03T00:42:00Z">
        <w:r w:rsidR="000860A4">
          <w:t xml:space="preserve">. </w:t>
        </w:r>
      </w:ins>
      <w:ins w:id="3567" w:author="Michele Hart" w:date="2016-03-03T00:44:00Z">
        <w:r w:rsidR="000860A4">
          <w:t>These charts are a good candidate for a Combo chart because they have the same X-Axis</w:t>
        </w:r>
      </w:ins>
      <w:ins w:id="3568" w:author="Michele Hart" w:date="2016-03-03T00:45:00Z">
        <w:r w:rsidR="000860A4">
          <w:t xml:space="preserve"> (year) and values (2002 through 2012). </w:t>
        </w:r>
      </w:ins>
      <w:ins w:id="3569" w:author="Michele Hart" w:date="2016-03-03T00:46:00Z">
        <w:r w:rsidR="000860A4">
          <w:t xml:space="preserve"> Why not combine them to compare these 2 trends on a single visual? </w:t>
        </w:r>
      </w:ins>
      <w:ins w:id="3570" w:author="Michele Hart" w:date="2016-03-03T01:01:00Z">
        <w:r w:rsidR="00130734">
          <w:t xml:space="preserve"> Combining these 2 charts lets you make a quicker comparison of the data.</w:t>
        </w:r>
      </w:ins>
    </w:p>
    <w:p w14:paraId="4B1465FD" w14:textId="3F3BC4A2" w:rsidR="000860A4" w:rsidDel="000860A4" w:rsidRDefault="00B13441" w:rsidP="000860A4">
      <w:pPr>
        <w:rPr>
          <w:del w:id="3571" w:author="Michele Hart" w:date="2016-03-03T00:51:00Z"/>
          <w:moveTo w:id="3572" w:author="Michele Hart" w:date="2016-03-03T00:50:00Z"/>
        </w:rPr>
      </w:pPr>
      <w:ins w:id="3573" w:author="Michele Hart" w:date="2016-03-03T00:42:00Z">
        <w:r>
          <w:t xml:space="preserve">The </w:t>
        </w:r>
      </w:ins>
      <w:ins w:id="3574" w:author="Michele Hart" w:date="2016-03-03T00:47:00Z">
        <w:r w:rsidR="000860A4">
          <w:t xml:space="preserve">new report </w:t>
        </w:r>
      </w:ins>
      <w:ins w:id="3575" w:author="Michele Hart" w:date="2016-03-03T00:42:00Z">
        <w:r>
          <w:t xml:space="preserve">page has a single visual: a </w:t>
        </w:r>
      </w:ins>
      <w:ins w:id="3576" w:author="Michele Hart" w:date="2016-03-03T00:43:00Z">
        <w:r>
          <w:t xml:space="preserve">Line and </w:t>
        </w:r>
      </w:ins>
      <w:ins w:id="3577" w:author="Michele Hart" w:date="2016-03-03T00:42:00Z">
        <w:r>
          <w:t xml:space="preserve">Stacked Column chart. </w:t>
        </w:r>
      </w:ins>
      <w:moveToRangeStart w:id="3578" w:author="Michele Hart" w:date="2016-03-03T00:50:00Z" w:name="move444729560"/>
      <w:moveTo w:id="3579" w:author="Michele Hart" w:date="2016-03-03T00:50:00Z">
        <w:del w:id="3580" w:author="Michele Hart" w:date="2016-03-03T00:50:00Z">
          <w:r w:rsidR="000860A4" w:rsidDel="000860A4">
            <w:delText>The example above shows you</w:delText>
          </w:r>
        </w:del>
      </w:moveTo>
      <w:ins w:id="3581" w:author="Michele Hart" w:date="2016-03-03T00:50:00Z">
        <w:r w:rsidR="000860A4">
          <w:t xml:space="preserve">We could’ve just as easily created a Line and </w:t>
        </w:r>
      </w:ins>
      <w:ins w:id="3582" w:author="Michele Hart" w:date="2016-09-14T00:57:00Z">
        <w:r w:rsidR="00E8793E">
          <w:t>clustered c</w:t>
        </w:r>
      </w:ins>
      <w:ins w:id="3583" w:author="Michele Hart" w:date="2016-03-03T00:51:00Z">
        <w:r w:rsidR="000860A4">
          <w:t xml:space="preserve">olumn chart. </w:t>
        </w:r>
      </w:ins>
      <w:moveTo w:id="3584" w:author="Michele Hart" w:date="2016-03-03T00:50:00Z">
        <w:r w:rsidR="000860A4">
          <w:t xml:space="preserve"> </w:t>
        </w:r>
        <w:del w:id="3585" w:author="Michele Hart" w:date="2016-03-03T00:51:00Z">
          <w:r w:rsidR="000860A4" w:rsidDel="000860A4">
            <w:delText>a combo chart with clustered bar but you can also do the same combo chart with a stacked bar chart.</w:delText>
          </w:r>
        </w:del>
      </w:moveTo>
    </w:p>
    <w:moveToRangeEnd w:id="3578"/>
    <w:p w14:paraId="14767903" w14:textId="7E87092D" w:rsidR="00B13441" w:rsidRPr="000860A4" w:rsidRDefault="000860A4" w:rsidP="00280E3D">
      <w:pPr>
        <w:rPr>
          <w:ins w:id="3586" w:author="Michele Hart" w:date="2016-03-03T00:38:00Z"/>
          <w:color w:val="FF0000"/>
          <w:rPrChange w:id="3587" w:author="Michele Hart" w:date="2016-03-03T00:49:00Z">
            <w:rPr>
              <w:ins w:id="3588" w:author="Michele Hart" w:date="2016-03-03T00:38:00Z"/>
            </w:rPr>
          </w:rPrChange>
        </w:rPr>
      </w:pPr>
      <w:ins w:id="3589" w:author="Michele Hart" w:date="2016-03-03T00:47:00Z">
        <w:r>
          <w:t xml:space="preserve">It’s now easier to </w:t>
        </w:r>
      </w:ins>
      <w:ins w:id="3590" w:author="Michele Hart" w:date="2016-03-03T00:48:00Z">
        <w:r>
          <w:t xml:space="preserve">look for a relationship between the 2 trends.  </w:t>
        </w:r>
      </w:ins>
      <w:ins w:id="3591" w:author="Michele Hart" w:date="2016-03-03T00:47:00Z">
        <w:r>
          <w:t xml:space="preserve"> </w:t>
        </w:r>
      </w:ins>
      <w:ins w:id="3592" w:author="Michele Hart" w:date="2016-09-14T00:58:00Z">
        <w:r w:rsidR="00E8793E">
          <w:t>We can see that up until 2008, population and GDP followed a similar trend. But starting in 2009, as population growth flattened, GDP</w:t>
        </w:r>
      </w:ins>
      <w:ins w:id="3593" w:author="Michele Hart" w:date="2016-09-14T00:59:00Z">
        <w:r w:rsidR="00E8793E">
          <w:t xml:space="preserve"> was more volatile. </w:t>
        </w:r>
        <w:r w:rsidR="00E8793E">
          <w:rPr>
            <w:color w:val="FF0000"/>
          </w:rPr>
          <w:t xml:space="preserve"> </w:t>
        </w:r>
      </w:ins>
    </w:p>
    <w:p w14:paraId="5176FBE6" w14:textId="69611715" w:rsidR="00280E3D" w:rsidDel="000A4DAD" w:rsidRDefault="00280E3D" w:rsidP="00280E3D">
      <w:pPr>
        <w:rPr>
          <w:ins w:id="3594" w:author="Marc Reguera" w:date="2016-02-10T08:40:00Z"/>
          <w:moveFrom w:id="3595" w:author="Michele Hart" w:date="2016-03-03T00:41:00Z"/>
        </w:rPr>
      </w:pPr>
      <w:moveFromRangeStart w:id="3596" w:author="Michele Hart" w:date="2016-03-03T00:41:00Z" w:name="move444729039"/>
      <w:commentRangeStart w:id="3597"/>
      <w:moveFrom w:id="3598" w:author="Michele Hart" w:date="2016-03-03T00:41:00Z">
        <w:ins w:id="3599" w:author="Marc Reguera" w:date="2016-02-10T08:40:00Z">
          <w:r w:rsidDel="000A4DAD">
            <w:t>Personally, I recommend always using 2 different charts as it is always clearer which scale belongs to which chart.  In addition, given that the scale is arbitrary, it could be misleading to compare the trends of each chart.</w:t>
          </w:r>
        </w:ins>
        <w:commentRangeEnd w:id="3597"/>
        <w:r w:rsidR="000A4DAD" w:rsidDel="000A4DAD">
          <w:rPr>
            <w:rStyle w:val="CommentReference"/>
          </w:rPr>
          <w:commentReference w:id="3597"/>
        </w:r>
      </w:moveFrom>
    </w:p>
    <w:p w14:paraId="5CAA996B" w14:textId="656E37A2" w:rsidR="00280E3D" w:rsidDel="000A4DAD" w:rsidRDefault="00280E3D" w:rsidP="00280E3D">
      <w:pPr>
        <w:rPr>
          <w:ins w:id="3600" w:author="Marc Reguera" w:date="2016-02-10T08:40:00Z"/>
          <w:moveFrom w:id="3601" w:author="Michele Hart" w:date="2016-03-03T00:41:00Z"/>
        </w:rPr>
      </w:pPr>
      <w:moveFrom w:id="3602" w:author="Michele Hart" w:date="2016-03-03T00:41:00Z">
        <w:ins w:id="3603" w:author="Marc Reguera" w:date="2016-02-10T08:40:00Z">
          <w:r w:rsidDel="000A4DAD">
            <w:t>For more on the danger of dual-scaled Axes in Graph, read</w:t>
          </w:r>
        </w:ins>
      </w:moveFrom>
    </w:p>
    <w:p w14:paraId="17CC892C" w14:textId="29C2B238" w:rsidR="00280E3D" w:rsidDel="000A4DAD" w:rsidRDefault="00280E3D" w:rsidP="00280E3D">
      <w:pPr>
        <w:rPr>
          <w:ins w:id="3604" w:author="Marc Reguera" w:date="2016-02-10T08:40:00Z"/>
          <w:moveFrom w:id="3605" w:author="Michele Hart" w:date="2016-03-03T00:41:00Z"/>
        </w:rPr>
      </w:pPr>
      <w:moveFrom w:id="3606" w:author="Michele Hart" w:date="2016-03-03T00:41:00Z">
        <w:ins w:id="3607" w:author="Marc Reguera" w:date="2016-02-10T08:40:00Z">
          <w:r w:rsidDel="000A4DAD">
            <w:fldChar w:fldCharType="begin"/>
          </w:r>
          <w:r w:rsidDel="000A4DAD">
            <w:instrText xml:space="preserve"> HYPERLINK "http://www.perceptualedge.com/articles/visual_business_intelligence/dual-scaled_axes.pdf" </w:instrText>
          </w:r>
          <w:r w:rsidDel="000A4DAD">
            <w:fldChar w:fldCharType="separate"/>
          </w:r>
          <w:r w:rsidRPr="00800E9D" w:rsidDel="000A4DAD">
            <w:rPr>
              <w:rStyle w:val="Hyperlink"/>
            </w:rPr>
            <w:t>http://www.perceptualedge.com/articles/visual_business_intelligence/dual-scaled_axes.pdf</w:t>
          </w:r>
          <w:r w:rsidDel="000A4DAD">
            <w:rPr>
              <w:rStyle w:val="Hyperlink"/>
            </w:rPr>
            <w:fldChar w:fldCharType="end"/>
          </w:r>
        </w:ins>
      </w:moveFrom>
    </w:p>
    <w:moveFromRangeEnd w:id="3596"/>
    <w:p w14:paraId="1CB714A9" w14:textId="77777777" w:rsidR="00280E3D" w:rsidRDefault="00280E3D" w:rsidP="00280E3D">
      <w:pPr>
        <w:rPr>
          <w:ins w:id="3608" w:author="Marc Reguera" w:date="2016-02-10T08:40:00Z"/>
        </w:rPr>
      </w:pPr>
    </w:p>
    <w:p w14:paraId="36A0494C" w14:textId="77777777" w:rsidR="00280E3D" w:rsidRDefault="00280E3D" w:rsidP="00280E3D">
      <w:pPr>
        <w:rPr>
          <w:ins w:id="3609" w:author="Marc Reguera" w:date="2016-02-10T08:40:00Z"/>
        </w:rPr>
      </w:pPr>
      <w:ins w:id="3610" w:author="Marc Reguera" w:date="2016-02-10T08:40:00Z">
        <w:r>
          <w:rPr>
            <w:noProof/>
          </w:rPr>
          <w:lastRenderedPageBreak/>
          <w:drawing>
            <wp:inline distT="0" distB="0" distL="0" distR="0" wp14:anchorId="54651C29" wp14:editId="45F633E0">
              <wp:extent cx="5943600" cy="5220970"/>
              <wp:effectExtent l="19050" t="19050" r="19050" b="17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220970"/>
                      </a:xfrm>
                      <a:prstGeom prst="rect">
                        <a:avLst/>
                      </a:prstGeom>
                      <a:ln>
                        <a:solidFill>
                          <a:schemeClr val="tx1"/>
                        </a:solidFill>
                      </a:ln>
                    </pic:spPr>
                  </pic:pic>
                </a:graphicData>
              </a:graphic>
            </wp:inline>
          </w:drawing>
        </w:r>
      </w:ins>
    </w:p>
    <w:p w14:paraId="3E28C166" w14:textId="77777777" w:rsidR="00280E3D" w:rsidRDefault="00280E3D" w:rsidP="00280E3D">
      <w:pPr>
        <w:rPr>
          <w:ins w:id="3611" w:author="Marc Reguera" w:date="2016-02-10T08:40:00Z"/>
        </w:rPr>
      </w:pPr>
      <w:ins w:id="3612" w:author="Marc Reguera" w:date="2016-02-10T08:40:00Z">
        <w:r>
          <w:rPr>
            <w:noProof/>
          </w:rPr>
          <w:lastRenderedPageBreak/>
          <w:drawing>
            <wp:inline distT="0" distB="0" distL="0" distR="0" wp14:anchorId="1130F032" wp14:editId="1D7B5D26">
              <wp:extent cx="5943600" cy="5205730"/>
              <wp:effectExtent l="19050" t="19050" r="19050"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205730"/>
                      </a:xfrm>
                      <a:prstGeom prst="rect">
                        <a:avLst/>
                      </a:prstGeom>
                      <a:ln>
                        <a:solidFill>
                          <a:schemeClr val="tx1"/>
                        </a:solidFill>
                      </a:ln>
                    </pic:spPr>
                  </pic:pic>
                </a:graphicData>
              </a:graphic>
            </wp:inline>
          </w:drawing>
        </w:r>
      </w:ins>
    </w:p>
    <w:p w14:paraId="53076973" w14:textId="77777777" w:rsidR="000860A4" w:rsidRDefault="000860A4">
      <w:pPr>
        <w:pStyle w:val="Heading3"/>
        <w:rPr>
          <w:ins w:id="3613" w:author="Michele Hart" w:date="2016-03-03T00:52:00Z"/>
        </w:rPr>
        <w:pPrChange w:id="3614" w:author="Michele Hart" w:date="2016-03-03T00:52:00Z">
          <w:pPr/>
        </w:pPrChange>
      </w:pPr>
      <w:moveFromRangeStart w:id="3615" w:author="Michele Hart" w:date="2016-03-03T00:50:00Z" w:name="move444729560"/>
    </w:p>
    <w:p w14:paraId="3C904943" w14:textId="3816855F" w:rsidR="00280E3D" w:rsidDel="000860A4" w:rsidRDefault="000860A4">
      <w:pPr>
        <w:pStyle w:val="Heading3"/>
        <w:rPr>
          <w:ins w:id="3616" w:author="Will Thompson" w:date="2016-02-16T15:46:00Z"/>
          <w:moveFrom w:id="3617" w:author="Michele Hart" w:date="2016-03-03T00:50:00Z"/>
        </w:rPr>
        <w:pPrChange w:id="3618" w:author="Michele Hart" w:date="2016-03-03T00:52:00Z">
          <w:pPr/>
        </w:pPrChange>
      </w:pPr>
      <w:bookmarkStart w:id="3619" w:name="_Toc463088193"/>
      <w:ins w:id="3620" w:author="Michele Hart" w:date="2016-03-03T00:52:00Z">
        <w:r>
          <w:t>Best practices</w:t>
        </w:r>
      </w:ins>
      <w:bookmarkEnd w:id="3619"/>
      <w:moveFrom w:id="3621" w:author="Michele Hart" w:date="2016-03-03T00:50:00Z">
        <w:ins w:id="3622" w:author="Marc Reguera" w:date="2016-02-10T08:40:00Z">
          <w:r w:rsidR="00280E3D" w:rsidDel="000860A4">
            <w:t>The example above shows you a combo chart with clustered bar but you can also do the same combo chart with a stacked bar chart.</w:t>
          </w:r>
        </w:ins>
      </w:moveFrom>
    </w:p>
    <w:moveFromRangeEnd w:id="3615"/>
    <w:p w14:paraId="26040291" w14:textId="4E33948E" w:rsidR="006969C9" w:rsidRDefault="006969C9">
      <w:pPr>
        <w:pStyle w:val="Heading3"/>
        <w:rPr>
          <w:ins w:id="3623" w:author="Will Thompson" w:date="2016-02-16T15:46:00Z"/>
        </w:rPr>
        <w:pPrChange w:id="3624" w:author="Michele Hart" w:date="2016-03-03T00:52:00Z">
          <w:pPr/>
        </w:pPrChange>
      </w:pPr>
    </w:p>
    <w:p w14:paraId="21A5B4E8" w14:textId="101880F4" w:rsidR="00130734" w:rsidRDefault="00130734">
      <w:pPr>
        <w:pStyle w:val="ListParagraph"/>
        <w:numPr>
          <w:ilvl w:val="0"/>
          <w:numId w:val="23"/>
        </w:numPr>
        <w:rPr>
          <w:ins w:id="3625" w:author="Michele Hart" w:date="2016-03-03T00:56:00Z"/>
        </w:rPr>
        <w:pPrChange w:id="3626" w:author="Michele Hart" w:date="2016-03-03T01:11:00Z">
          <w:pPr/>
        </w:pPrChange>
      </w:pPr>
      <w:ins w:id="3627" w:author="Michele Hart" w:date="2016-03-03T00:56:00Z">
        <w:r>
          <w:t>Combo charts work best when both visuals have at least one axis in common.</w:t>
        </w:r>
      </w:ins>
      <w:ins w:id="3628" w:author="Michele Hart" w:date="2016-03-03T00:59:00Z">
        <w:r>
          <w:br/>
        </w:r>
      </w:ins>
    </w:p>
    <w:p w14:paraId="5D99BA5C" w14:textId="0A140E96" w:rsidR="00CA4F56" w:rsidRDefault="00955BBA" w:rsidP="00CA4F56">
      <w:pPr>
        <w:pStyle w:val="ListParagraph"/>
        <w:numPr>
          <w:ilvl w:val="0"/>
          <w:numId w:val="23"/>
        </w:numPr>
        <w:rPr>
          <w:ins w:id="3629" w:author="Michele Hart" w:date="2016-09-14T01:04:00Z"/>
        </w:rPr>
      </w:pPr>
      <w:ins w:id="3630" w:author="Michele Hart" w:date="2016-03-03T00:54:00Z">
        <w:r>
          <w:t xml:space="preserve">Watch your axes! </w:t>
        </w:r>
      </w:ins>
      <w:ins w:id="3631" w:author="Michele Hart" w:date="2016-03-03T01:01:00Z">
        <w:r w:rsidR="00130734">
          <w:t xml:space="preserve">Is your Combo chart easy to read and interpret?  Or does it use </w:t>
        </w:r>
      </w:ins>
      <w:ins w:id="3632" w:author="Michele Hart" w:date="2016-03-03T01:02:00Z">
        <w:r w:rsidR="00130734">
          <w:t>dissimilar ranges and values? For example, if the scale of the Column chart</w:t>
        </w:r>
      </w:ins>
      <w:ins w:id="3633" w:author="Michele Hart" w:date="2016-03-03T01:03:00Z">
        <w:r w:rsidR="00130734">
          <w:t>’s Y-Axis is much smaller than the scale of the Line chart’s Y-Axis, your Combo chart won</w:t>
        </w:r>
      </w:ins>
      <w:ins w:id="3634" w:author="Michele Hart" w:date="2016-03-03T01:04:00Z">
        <w:r w:rsidR="00130734">
          <w:t>’t be meaningful.  For example:</w:t>
        </w:r>
        <w:r w:rsidR="00130734">
          <w:br/>
        </w:r>
        <w:r w:rsidR="00130734">
          <w:br/>
        </w:r>
      </w:ins>
      <w:ins w:id="3635" w:author="Michele Hart" w:date="2016-09-14T01:01:00Z">
        <w:r w:rsidR="00CA4F56">
          <w:rPr>
            <w:noProof/>
            <w:color w:val="FF0000"/>
          </w:rPr>
          <w:lastRenderedPageBreak/>
          <w:drawing>
            <wp:inline distT="0" distB="0" distL="0" distR="0" wp14:anchorId="68DA5FE1" wp14:editId="2A8B78FF">
              <wp:extent cx="3215919" cy="242337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flatline_new.png"/>
                      <pic:cNvPicPr/>
                    </pic:nvPicPr>
                    <pic:blipFill>
                      <a:blip r:embed="rId95">
                        <a:extLst>
                          <a:ext uri="{28A0092B-C50C-407E-A947-70E740481C1C}">
                            <a14:useLocalDpi xmlns:a14="http://schemas.microsoft.com/office/drawing/2010/main" val="0"/>
                          </a:ext>
                        </a:extLst>
                      </a:blip>
                      <a:stretch>
                        <a:fillRect/>
                      </a:stretch>
                    </pic:blipFill>
                    <pic:spPr>
                      <a:xfrm>
                        <a:off x="0" y="0"/>
                        <a:ext cx="3215919" cy="2423370"/>
                      </a:xfrm>
                      <a:prstGeom prst="rect">
                        <a:avLst/>
                      </a:prstGeom>
                    </pic:spPr>
                  </pic:pic>
                </a:graphicData>
              </a:graphic>
            </wp:inline>
          </w:drawing>
        </w:r>
      </w:ins>
      <w:ins w:id="3636" w:author="Michele Hart" w:date="2016-03-03T01:04:00Z">
        <w:r w:rsidR="00130734" w:rsidRPr="00961446">
          <w:rPr>
            <w:color w:val="FF0000"/>
            <w:rPrChange w:id="3637" w:author="Michele Hart" w:date="2016-03-03T01:07:00Z">
              <w:rPr/>
            </w:rPrChange>
          </w:rPr>
          <w:br/>
        </w:r>
      </w:ins>
      <w:ins w:id="3638" w:author="Michele Hart" w:date="2016-03-03T00:57:00Z">
        <w:r w:rsidR="00130734">
          <w:br/>
        </w:r>
      </w:ins>
      <w:ins w:id="3639" w:author="Michele Hart" w:date="2016-03-03T01:05:00Z">
        <w:r w:rsidR="00130734">
          <w:t xml:space="preserve">So too, your Combo chart won’t be meaningful if </w:t>
        </w:r>
        <w:r w:rsidR="00961446">
          <w:t>your Column chart and Line chart use 2 different measures</w:t>
        </w:r>
      </w:ins>
      <w:ins w:id="3640" w:author="Michele Hart" w:date="2016-03-03T01:09:00Z">
        <w:r w:rsidR="003D197A">
          <w:t xml:space="preserve"> and you don’t create dual axes</w:t>
        </w:r>
      </w:ins>
      <w:ins w:id="3641" w:author="Michele Hart" w:date="2016-03-03T01:05:00Z">
        <w:r w:rsidR="00961446">
          <w:t>.  For example, dollar</w:t>
        </w:r>
        <w:r w:rsidR="00CA4F56">
          <w:t>s versus percent</w:t>
        </w:r>
      </w:ins>
      <w:ins w:id="3642" w:author="Michele Hart" w:date="2016-09-14T01:02:00Z">
        <w:r w:rsidR="00CA4F56">
          <w:t xml:space="preserve">. Be sure to include both axes to help the </w:t>
        </w:r>
      </w:ins>
      <w:ins w:id="3643" w:author="Michele Hart" w:date="2016-09-14T02:04:00Z">
        <w:r w:rsidR="00326F2C">
          <w:t>reader</w:t>
        </w:r>
      </w:ins>
      <w:ins w:id="3644" w:author="Michele Hart" w:date="2016-09-14T01:02:00Z">
        <w:r w:rsidR="00CA4F56">
          <w:t xml:space="preserve"> </w:t>
        </w:r>
      </w:ins>
      <w:ins w:id="3645" w:author="Michele Hart" w:date="2016-09-14T01:03:00Z">
        <w:r w:rsidR="00CA4F56">
          <w:t>understand the chart</w:t>
        </w:r>
      </w:ins>
      <w:ins w:id="3646" w:author="Michele Hart" w:date="2016-09-14T01:04:00Z">
        <w:r w:rsidR="00CA4F56">
          <w:t xml:space="preserve"> and consider adding axes labels as well</w:t>
        </w:r>
      </w:ins>
      <w:ins w:id="3647" w:author="Michele Hart" w:date="2016-09-14T01:03:00Z">
        <w:r w:rsidR="00CA4F56">
          <w:t>.</w:t>
        </w:r>
      </w:ins>
      <w:ins w:id="3648" w:author="Michele Hart" w:date="2016-09-14T01:04:00Z">
        <w:r w:rsidR="00CA4F56">
          <w:t xml:space="preserve"> </w:t>
        </w:r>
      </w:ins>
    </w:p>
    <w:p w14:paraId="158A23EC" w14:textId="2BD42C3E" w:rsidR="00CA4F56" w:rsidRDefault="00CA4F56">
      <w:pPr>
        <w:pStyle w:val="ListParagraph"/>
        <w:rPr>
          <w:ins w:id="3649" w:author="Michele Hart" w:date="2016-09-14T01:06:00Z"/>
        </w:rPr>
        <w:pPrChange w:id="3650" w:author="Michele Hart" w:date="2016-09-14T01:04:00Z">
          <w:pPr>
            <w:pStyle w:val="ListParagraph"/>
            <w:numPr>
              <w:numId w:val="23"/>
            </w:numPr>
            <w:ind w:hanging="360"/>
          </w:pPr>
        </w:pPrChange>
      </w:pPr>
      <w:ins w:id="3651" w:author="Michele Hart" w:date="2016-09-14T01:04:00Z">
        <w:r>
          <w:br/>
        </w:r>
        <w:r w:rsidRPr="00D76F77">
          <w:t xml:space="preserve">To do this, </w:t>
        </w:r>
        <w:r>
          <w:t xml:space="preserve">open the Formatting pane, expand </w:t>
        </w:r>
        <w:r w:rsidRPr="00D76F77">
          <w:rPr>
            <w:b/>
          </w:rPr>
          <w:t>Y-Axis</w:t>
        </w:r>
        <w:r>
          <w:t xml:space="preserve"> and set </w:t>
        </w:r>
        <w:r w:rsidRPr="00D76F77">
          <w:rPr>
            <w:b/>
          </w:rPr>
          <w:t>Show Secondary</w:t>
        </w:r>
        <w:r>
          <w:t xml:space="preserve"> to </w:t>
        </w:r>
        <w:r w:rsidRPr="00D76F77">
          <w:rPr>
            <w:b/>
          </w:rPr>
          <w:t>On</w:t>
        </w:r>
        <w:r>
          <w:rPr>
            <w:b/>
          </w:rPr>
          <w:t xml:space="preserve"> </w:t>
        </w:r>
        <w:r w:rsidRPr="00D76F77">
          <w:t>(if it isn’t already on)</w:t>
        </w:r>
        <w:r w:rsidRPr="00156FC2">
          <w:t>.</w:t>
        </w:r>
        <w:r>
          <w:t xml:space="preserve">  </w:t>
        </w:r>
      </w:ins>
      <w:ins w:id="3652" w:author="Michele Hart" w:date="2016-09-14T01:09:00Z">
        <w:r>
          <w:t xml:space="preserve">Set the Y-Axis (Column) </w:t>
        </w:r>
        <w:r w:rsidRPr="00D76F77">
          <w:rPr>
            <w:b/>
          </w:rPr>
          <w:t>Title</w:t>
        </w:r>
        <w:r>
          <w:t xml:space="preserve"> to </w:t>
        </w:r>
        <w:r w:rsidRPr="00D76F77">
          <w:rPr>
            <w:b/>
          </w:rPr>
          <w:t>On</w:t>
        </w:r>
        <w:r>
          <w:t xml:space="preserve"> and s</w:t>
        </w:r>
      </w:ins>
      <w:ins w:id="3653" w:author="Michele Hart" w:date="2016-09-14T01:08:00Z">
        <w:r>
          <w:t xml:space="preserve">et the Y-Axis (Line) </w:t>
        </w:r>
        <w:r w:rsidRPr="00CA4F56">
          <w:rPr>
            <w:b/>
            <w:rPrChange w:id="3654" w:author="Michele Hart" w:date="2016-09-14T01:08:00Z">
              <w:rPr/>
            </w:rPrChange>
          </w:rPr>
          <w:t>Title</w:t>
        </w:r>
        <w:r>
          <w:t xml:space="preserve"> to </w:t>
        </w:r>
        <w:r w:rsidRPr="00CA4F56">
          <w:rPr>
            <w:b/>
            <w:rPrChange w:id="3655" w:author="Michele Hart" w:date="2016-09-14T01:08:00Z">
              <w:rPr/>
            </w:rPrChange>
          </w:rPr>
          <w:t>On</w:t>
        </w:r>
        <w:r>
          <w:t>.</w:t>
        </w:r>
      </w:ins>
      <w:ins w:id="3656" w:author="Michele Hart" w:date="2016-09-14T01:06:00Z">
        <w:r>
          <w:br/>
        </w:r>
        <w:r>
          <w:br/>
        </w:r>
        <w:r>
          <w:rPr>
            <w:noProof/>
          </w:rPr>
          <w:drawing>
            <wp:inline distT="0" distB="0" distL="0" distR="0" wp14:anchorId="4C48A835" wp14:editId="2EF63F46">
              <wp:extent cx="1714286" cy="3495238"/>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ower-bi-show-secondary.png"/>
                      <pic:cNvPicPr/>
                    </pic:nvPicPr>
                    <pic:blipFill>
                      <a:blip r:embed="rId96">
                        <a:extLst>
                          <a:ext uri="{28A0092B-C50C-407E-A947-70E740481C1C}">
                            <a14:useLocalDpi xmlns:a14="http://schemas.microsoft.com/office/drawing/2010/main" val="0"/>
                          </a:ext>
                        </a:extLst>
                      </a:blip>
                      <a:stretch>
                        <a:fillRect/>
                      </a:stretch>
                    </pic:blipFill>
                    <pic:spPr>
                      <a:xfrm>
                        <a:off x="0" y="0"/>
                        <a:ext cx="1714286" cy="3495238"/>
                      </a:xfrm>
                      <a:prstGeom prst="rect">
                        <a:avLst/>
                      </a:prstGeom>
                    </pic:spPr>
                  </pic:pic>
                </a:graphicData>
              </a:graphic>
            </wp:inline>
          </w:drawing>
        </w:r>
      </w:ins>
    </w:p>
    <w:p w14:paraId="65ACC2C1" w14:textId="5934FF54" w:rsidR="00CA4F56" w:rsidRDefault="00CA4F56">
      <w:pPr>
        <w:pStyle w:val="ListParagraph"/>
        <w:rPr>
          <w:ins w:id="3657" w:author="Michele Hart" w:date="2016-09-14T01:04:00Z"/>
        </w:rPr>
        <w:pPrChange w:id="3658" w:author="Michele Hart" w:date="2016-09-14T01:04:00Z">
          <w:pPr>
            <w:pStyle w:val="ListParagraph"/>
            <w:numPr>
              <w:numId w:val="23"/>
            </w:numPr>
            <w:ind w:hanging="360"/>
          </w:pPr>
        </w:pPrChange>
      </w:pPr>
      <w:ins w:id="3659" w:author="Michele Hart" w:date="2016-09-14T01:06:00Z">
        <w:r>
          <w:br/>
        </w:r>
      </w:ins>
    </w:p>
    <w:p w14:paraId="49EC4D37" w14:textId="37557D18" w:rsidR="00545778" w:rsidRDefault="00961446">
      <w:pPr>
        <w:pStyle w:val="ListParagraph"/>
        <w:numPr>
          <w:ilvl w:val="0"/>
          <w:numId w:val="23"/>
        </w:numPr>
        <w:rPr>
          <w:ins w:id="3660" w:author="Michele Hart" w:date="2016-03-03T00:56:00Z"/>
        </w:rPr>
        <w:pPrChange w:id="3661" w:author="Michele Hart" w:date="2016-03-03T01:04:00Z">
          <w:pPr/>
        </w:pPrChange>
      </w:pPr>
      <w:ins w:id="3662" w:author="Michele Hart" w:date="2016-03-03T01:05:00Z">
        <w:r>
          <w:lastRenderedPageBreak/>
          <w:br/>
        </w:r>
        <w:r>
          <w:br/>
        </w:r>
      </w:ins>
      <w:ins w:id="3663" w:author="Michele Hart" w:date="2016-09-14T01:03:00Z">
        <w:r w:rsidR="00CA4F56">
          <w:rPr>
            <w:noProof/>
          </w:rPr>
          <w:drawing>
            <wp:inline distT="0" distB="0" distL="0" distR="0" wp14:anchorId="1579F03F" wp14:editId="2547E4EE">
              <wp:extent cx="4590476" cy="3200000"/>
              <wp:effectExtent l="0" t="0" r="635"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ower-bi-titles-on.png"/>
                      <pic:cNvPicPr/>
                    </pic:nvPicPr>
                    <pic:blipFill>
                      <a:blip r:embed="rId97">
                        <a:extLst>
                          <a:ext uri="{28A0092B-C50C-407E-A947-70E740481C1C}">
                            <a14:useLocalDpi xmlns:a14="http://schemas.microsoft.com/office/drawing/2010/main" val="0"/>
                          </a:ext>
                        </a:extLst>
                      </a:blip>
                      <a:stretch>
                        <a:fillRect/>
                      </a:stretch>
                    </pic:blipFill>
                    <pic:spPr>
                      <a:xfrm>
                        <a:off x="0" y="0"/>
                        <a:ext cx="4590476" cy="3200000"/>
                      </a:xfrm>
                      <a:prstGeom prst="rect">
                        <a:avLst/>
                      </a:prstGeom>
                    </pic:spPr>
                  </pic:pic>
                </a:graphicData>
              </a:graphic>
            </wp:inline>
          </w:drawing>
        </w:r>
      </w:ins>
      <w:ins w:id="3664" w:author="Michele Hart" w:date="2016-09-14T01:04:00Z">
        <w:r w:rsidR="00CA4F56">
          <w:br/>
        </w:r>
      </w:ins>
    </w:p>
    <w:p w14:paraId="7EE71848" w14:textId="7536B3AB" w:rsidR="000A4DAD" w:rsidRDefault="00130734">
      <w:pPr>
        <w:pStyle w:val="ListParagraph"/>
        <w:numPr>
          <w:ilvl w:val="0"/>
          <w:numId w:val="23"/>
        </w:numPr>
        <w:rPr>
          <w:ins w:id="3665" w:author="Michele Hart" w:date="2016-03-03T00:53:00Z"/>
        </w:rPr>
        <w:pPrChange w:id="3666" w:author="Michele Hart" w:date="2016-09-14T01:10:00Z">
          <w:pPr/>
        </w:pPrChange>
      </w:pPr>
      <w:ins w:id="3667" w:author="Michele Hart" w:date="2016-03-03T00:57:00Z">
        <w:r>
          <w:t>Take advantage of dual axes. It’s a great way to compare multiple measures with different value ranges. And it</w:t>
        </w:r>
      </w:ins>
      <w:ins w:id="3668" w:author="Michele Hart" w:date="2016-03-03T00:58:00Z">
        <w:r>
          <w:t>’s a great way to illustrate</w:t>
        </w:r>
      </w:ins>
      <w:ins w:id="3669" w:author="Michele Hart" w:date="2016-03-03T00:57:00Z">
        <w:r>
          <w:t xml:space="preserve"> the correlation between two measures</w:t>
        </w:r>
      </w:ins>
      <w:ins w:id="3670" w:author="Michele Hart" w:date="2016-03-03T00:58:00Z">
        <w:r>
          <w:t xml:space="preserve"> in one visual.</w:t>
        </w:r>
      </w:ins>
      <w:ins w:id="3671" w:author="Michele Hart" w:date="2016-03-03T01:09:00Z">
        <w:r w:rsidR="003D197A">
          <w:t xml:space="preserve"> </w:t>
        </w:r>
      </w:ins>
      <w:ins w:id="3672" w:author="Michele Hart" w:date="2016-03-03T01:12:00Z">
        <w:r w:rsidR="009F32FD">
          <w:br/>
        </w:r>
      </w:ins>
      <w:ins w:id="3673" w:author="Will Thompson" w:date="2016-02-16T15:46:00Z">
        <w:del w:id="3674" w:author="Michele Hart" w:date="2016-03-03T01:08:00Z">
          <w:r w:rsidR="006969C9" w:rsidDel="003D197A">
            <w:delText xml:space="preserve">If you do choose to use a combo chart, you can label the axes of the chart to help </w:delText>
          </w:r>
        </w:del>
      </w:ins>
      <w:ins w:id="3675" w:author="Will Thompson" w:date="2016-02-16T15:47:00Z">
        <w:del w:id="3676" w:author="Michele Hart" w:date="2016-03-03T01:08:00Z">
          <w:r w:rsidR="006969C9" w:rsidDel="003D197A">
            <w:delText>p</w:delText>
          </w:r>
        </w:del>
      </w:ins>
      <w:ins w:id="3677" w:author="Will Thompson" w:date="2016-02-16T15:46:00Z">
        <w:del w:id="3678" w:author="Michele Hart" w:date="2016-03-03T01:08:00Z">
          <w:r w:rsidR="006969C9" w:rsidDel="003D197A">
            <w:delText xml:space="preserve">eople </w:delText>
          </w:r>
        </w:del>
      </w:ins>
      <w:ins w:id="3679" w:author="Will Thompson" w:date="2016-02-16T15:47:00Z">
        <w:del w:id="3680" w:author="Michele Hart" w:date="2016-03-03T01:08:00Z">
          <w:r w:rsidR="006969C9" w:rsidDel="003D197A">
            <w:delText xml:space="preserve">understand </w:delText>
          </w:r>
        </w:del>
      </w:ins>
      <w:moveToRangeStart w:id="3681" w:author="Michele Hart" w:date="2016-03-03T00:41:00Z" w:name="move444729039"/>
      <w:commentRangeStart w:id="3682"/>
      <w:moveTo w:id="3683" w:author="Michele Hart" w:date="2016-03-03T00:41:00Z">
        <w:del w:id="3684" w:author="Michele Hart" w:date="2016-09-14T01:10:00Z">
          <w:r w:rsidR="000A4DAD" w:rsidDel="00DC3206">
            <w:delText>Personally, I recommend always using 2 different charts as it is always clearer which scale belongs to which chart.  In addition, given that the scale is arbitrary, it could be misleading to compare the trends of each chart.</w:delText>
          </w:r>
          <w:commentRangeEnd w:id="3682"/>
          <w:r w:rsidR="000A4DAD" w:rsidDel="00DC3206">
            <w:rPr>
              <w:rStyle w:val="CommentReference"/>
            </w:rPr>
            <w:commentReference w:id="3682"/>
          </w:r>
        </w:del>
      </w:moveTo>
    </w:p>
    <w:p w14:paraId="674C5605" w14:textId="2018E773" w:rsidR="00545778" w:rsidRDefault="00545778" w:rsidP="000A4DAD">
      <w:pPr>
        <w:rPr>
          <w:moveTo w:id="3685" w:author="Michele Hart" w:date="2016-03-03T00:41:00Z"/>
        </w:rPr>
      </w:pPr>
      <w:ins w:id="3686" w:author="Michele Hart" w:date="2016-03-03T00:53:00Z">
        <w:r>
          <w:t xml:space="preserve">For more details, see </w:t>
        </w:r>
      </w:ins>
      <w:ins w:id="3687" w:author="Michele Hart" w:date="2016-03-03T00:54:00Z">
        <w:r>
          <w:fldChar w:fldCharType="begin"/>
        </w:r>
        <w:r>
          <w:instrText xml:space="preserve"> HYPERLINK "https://powerbi.microsoft.com/en-us/documentation/powerbi-service-tutorial-combo-chart-merge-visualizations/" </w:instrText>
        </w:r>
        <w:r>
          <w:fldChar w:fldCharType="separate"/>
        </w:r>
        <w:r w:rsidRPr="00545778">
          <w:rPr>
            <w:rStyle w:val="Hyperlink"/>
            <w:rFonts w:asciiTheme="minorHAnsi" w:hAnsiTheme="minorHAnsi"/>
          </w:rPr>
          <w:t>Tutorial: Combo chart in Power BI</w:t>
        </w:r>
        <w:r>
          <w:fldChar w:fldCharType="end"/>
        </w:r>
      </w:ins>
      <w:ins w:id="3688" w:author="Michele Hart" w:date="2016-03-03T00:53:00Z">
        <w:r>
          <w:t>.</w:t>
        </w:r>
      </w:ins>
    </w:p>
    <w:p w14:paraId="029B8FC6" w14:textId="7B6F2B8D" w:rsidR="000A4DAD" w:rsidDel="003D197A" w:rsidRDefault="000A4DAD" w:rsidP="000A4DAD">
      <w:pPr>
        <w:rPr>
          <w:del w:id="3689" w:author="Michele Hart" w:date="2016-03-03T01:10:00Z"/>
          <w:moveTo w:id="3690" w:author="Michele Hart" w:date="2016-03-03T00:41:00Z"/>
        </w:rPr>
      </w:pPr>
      <w:moveTo w:id="3691" w:author="Michele Hart" w:date="2016-03-03T00:41:00Z">
        <w:r>
          <w:t xml:space="preserve">For more on the danger of dual-scaled Axes in </w:t>
        </w:r>
        <w:del w:id="3692" w:author="Michele Hart" w:date="2016-09-14T01:10:00Z">
          <w:r w:rsidDel="00DC3206">
            <w:delText>Graph</w:delText>
          </w:r>
        </w:del>
      </w:moveTo>
      <w:ins w:id="3693" w:author="Michele Hart" w:date="2016-09-14T01:10:00Z">
        <w:r w:rsidR="00DC3206">
          <w:t>visuals</w:t>
        </w:r>
      </w:ins>
      <w:moveTo w:id="3694" w:author="Michele Hart" w:date="2016-03-03T00:41:00Z">
        <w:r>
          <w:t xml:space="preserve">, </w:t>
        </w:r>
        <w:del w:id="3695" w:author="Michele Hart" w:date="2016-03-03T01:10:00Z">
          <w:r w:rsidDel="003D197A">
            <w:delText>read</w:delText>
          </w:r>
        </w:del>
      </w:moveTo>
      <w:ins w:id="3696" w:author="Michele Hart" w:date="2016-03-03T01:10:00Z">
        <w:r w:rsidR="003D197A">
          <w:t xml:space="preserve">see </w:t>
        </w:r>
      </w:ins>
    </w:p>
    <w:p w14:paraId="24E75E19" w14:textId="77777777" w:rsidR="000A4DAD" w:rsidRDefault="000A4DAD" w:rsidP="000A4DAD">
      <w:pPr>
        <w:rPr>
          <w:moveTo w:id="3697" w:author="Michele Hart" w:date="2016-03-03T00:41:00Z"/>
        </w:rPr>
      </w:pPr>
      <w:moveTo w:id="3698" w:author="Michele Hart" w:date="2016-03-03T00:41:00Z">
        <w:r>
          <w:fldChar w:fldCharType="begin"/>
        </w:r>
        <w:r>
          <w:instrText xml:space="preserve"> HYPERLINK "http://www.perceptualedge.com/articles/visual_business_intelligence/dual-scaled_axes.pdf" </w:instrText>
        </w:r>
        <w:r>
          <w:fldChar w:fldCharType="separate"/>
        </w:r>
        <w:r w:rsidRPr="00800E9D">
          <w:rPr>
            <w:rStyle w:val="Hyperlink"/>
          </w:rPr>
          <w:t>http://www.perceptualedge.com/articles/visual_business_intelligence/dual-scaled_axes.pdf</w:t>
        </w:r>
        <w:r>
          <w:rPr>
            <w:rStyle w:val="Hyperlink"/>
          </w:rPr>
          <w:fldChar w:fldCharType="end"/>
        </w:r>
      </w:moveTo>
    </w:p>
    <w:moveToRangeEnd w:id="3681"/>
    <w:p w14:paraId="4788DBEE" w14:textId="77777777" w:rsidR="000A4DAD" w:rsidRDefault="000A4DAD" w:rsidP="00280E3D">
      <w:pPr>
        <w:rPr>
          <w:ins w:id="3699" w:author="Marc Reguera" w:date="2016-02-10T08:40:00Z"/>
        </w:rPr>
      </w:pPr>
    </w:p>
    <w:p w14:paraId="065755B4" w14:textId="77777777" w:rsidR="00280E3D" w:rsidRDefault="00280E3D" w:rsidP="00280E3D">
      <w:pPr>
        <w:rPr>
          <w:ins w:id="3700" w:author="Marc Reguera" w:date="2016-02-10T08:40:00Z"/>
        </w:rPr>
      </w:pPr>
    </w:p>
    <w:p w14:paraId="5F7F7D02" w14:textId="77777777" w:rsidR="00280E3D" w:rsidRDefault="00280E3D" w:rsidP="00280E3D">
      <w:pPr>
        <w:rPr>
          <w:ins w:id="3701" w:author="Marc Reguera" w:date="2016-02-10T08:40:00Z"/>
        </w:rPr>
      </w:pPr>
    </w:p>
    <w:p w14:paraId="38EB8C6B" w14:textId="3A95F352" w:rsidR="00280E3D" w:rsidDel="003D197A" w:rsidRDefault="00280E3D" w:rsidP="00280E3D">
      <w:pPr>
        <w:rPr>
          <w:ins w:id="3702" w:author="Marc Reguera" w:date="2016-02-10T08:40:00Z"/>
          <w:del w:id="3703" w:author="Michele Hart" w:date="2016-03-03T01:10:00Z"/>
        </w:rPr>
      </w:pPr>
    </w:p>
    <w:p w14:paraId="3F76C4C8" w14:textId="5A5642E0" w:rsidR="00280E3D" w:rsidDel="003D197A" w:rsidRDefault="00280E3D" w:rsidP="00280E3D">
      <w:pPr>
        <w:rPr>
          <w:ins w:id="3704" w:author="Marc Reguera" w:date="2016-02-10T08:40:00Z"/>
          <w:del w:id="3705" w:author="Michele Hart" w:date="2016-03-03T01:10:00Z"/>
        </w:rPr>
      </w:pPr>
    </w:p>
    <w:p w14:paraId="4A67F350" w14:textId="1E7F7CB5" w:rsidR="00280E3D" w:rsidDel="003D197A" w:rsidRDefault="00280E3D" w:rsidP="00280E3D">
      <w:pPr>
        <w:rPr>
          <w:ins w:id="3706" w:author="Marc Reguera" w:date="2016-02-10T08:40:00Z"/>
          <w:del w:id="3707" w:author="Michele Hart" w:date="2016-03-03T01:10:00Z"/>
        </w:rPr>
      </w:pPr>
    </w:p>
    <w:p w14:paraId="10EE28EB" w14:textId="1CFCDEAF" w:rsidR="00280E3D" w:rsidRPr="00F506BB" w:rsidDel="003D197A" w:rsidRDefault="00280E3D" w:rsidP="00280E3D">
      <w:pPr>
        <w:rPr>
          <w:ins w:id="3708" w:author="Marc Reguera" w:date="2016-02-10T08:40:00Z"/>
          <w:del w:id="3709" w:author="Michele Hart" w:date="2016-03-03T01:10:00Z"/>
        </w:rPr>
      </w:pPr>
    </w:p>
    <w:p w14:paraId="1BA48595" w14:textId="21945368" w:rsidR="00280E3D" w:rsidDel="003D197A" w:rsidRDefault="00280E3D" w:rsidP="00BA7A1C">
      <w:pPr>
        <w:rPr>
          <w:ins w:id="3710" w:author="Marc Reguera" w:date="2016-02-10T08:40:00Z"/>
          <w:del w:id="3711" w:author="Michele Hart" w:date="2016-03-03T01:10:00Z"/>
        </w:rPr>
      </w:pPr>
    </w:p>
    <w:p w14:paraId="11A5602D" w14:textId="60F4D28B" w:rsidR="00BA7A1C" w:rsidDel="003D197A" w:rsidRDefault="00BA7A1C" w:rsidP="00BA7A1C">
      <w:pPr>
        <w:rPr>
          <w:ins w:id="3712" w:author="Marc Reguera" w:date="2016-02-10T08:41:00Z"/>
          <w:del w:id="3713" w:author="Michele Hart" w:date="2016-03-03T01:10:00Z"/>
        </w:rPr>
      </w:pPr>
    </w:p>
    <w:p w14:paraId="2117B78A" w14:textId="77777777" w:rsidR="00131D5B" w:rsidRDefault="00280E3D">
      <w:pPr>
        <w:pStyle w:val="Heading2"/>
        <w:rPr>
          <w:ins w:id="3714" w:author="Will Thompson" w:date="2016-02-12T10:42:00Z"/>
        </w:rPr>
        <w:pPrChange w:id="3715" w:author="Will Thompson" w:date="2016-02-12T10:42:00Z">
          <w:pPr>
            <w:pStyle w:val="Heading2Numbered"/>
          </w:pPr>
        </w:pPrChange>
      </w:pPr>
      <w:bookmarkStart w:id="3716" w:name="_Toc463088194"/>
      <w:ins w:id="3717" w:author="Marc Reguera" w:date="2016-02-10T08:41:00Z">
        <w:r>
          <w:t>Scatter Chart</w:t>
        </w:r>
      </w:ins>
      <w:bookmarkEnd w:id="3716"/>
    </w:p>
    <w:p w14:paraId="106756EC" w14:textId="74FAA871" w:rsidR="00280E3D" w:rsidRPr="0058587A" w:rsidRDefault="00280E3D">
      <w:pPr>
        <w:rPr>
          <w:ins w:id="3718" w:author="Marc Reguera" w:date="2016-02-10T08:41:00Z"/>
        </w:rPr>
        <w:pPrChange w:id="3719" w:author="Will Thompson" w:date="2016-02-12T10:42:00Z">
          <w:pPr>
            <w:pStyle w:val="Heading2Numbered"/>
          </w:pPr>
        </w:pPrChange>
      </w:pPr>
      <w:ins w:id="3720" w:author="Marc Reguera" w:date="2016-02-10T08:41:00Z">
        <w:del w:id="3721" w:author="Will Thompson" w:date="2016-02-12T10:42:00Z">
          <w:r w:rsidDel="00131D5B">
            <w:tab/>
          </w:r>
        </w:del>
        <w:r>
          <w:rPr>
            <w:noProof/>
          </w:rPr>
          <w:drawing>
            <wp:inline distT="0" distB="0" distL="0" distR="0" wp14:anchorId="160BADD6" wp14:editId="5918B0F3">
              <wp:extent cx="470452" cy="4572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452" cy="457200"/>
                      </a:xfrm>
                      <a:prstGeom prst="rect">
                        <a:avLst/>
                      </a:prstGeom>
                    </pic:spPr>
                  </pic:pic>
                </a:graphicData>
              </a:graphic>
            </wp:inline>
          </w:drawing>
        </w:r>
      </w:ins>
    </w:p>
    <w:p w14:paraId="6F2688D2" w14:textId="77777777" w:rsidR="00C05C4E" w:rsidRDefault="00280E3D" w:rsidP="00C05C4E">
      <w:pPr>
        <w:pStyle w:val="NormalWeb"/>
        <w:shd w:val="clear" w:color="auto" w:fill="FFFFFF"/>
        <w:spacing w:before="0" w:beforeAutospacing="0" w:after="150" w:afterAutospacing="0" w:line="273" w:lineRule="atLeast"/>
        <w:rPr>
          <w:ins w:id="3722" w:author="Michele Hart" w:date="2016-03-03T01:23:00Z"/>
          <w:rFonts w:ascii="Helvetica" w:hAnsi="Helvetica" w:cs="Helvetica"/>
          <w:color w:val="333333"/>
          <w:sz w:val="21"/>
          <w:szCs w:val="21"/>
        </w:rPr>
      </w:pPr>
      <w:ins w:id="3723" w:author="Marc Reguera" w:date="2016-02-10T08:41:00Z">
        <w:r w:rsidRPr="00C05C4E">
          <w:t xml:space="preserve">Sometimes we have many variables that we want to see together, </w:t>
        </w:r>
      </w:ins>
      <w:ins w:id="3724" w:author="Michele Hart" w:date="2016-03-03T01:21:00Z">
        <w:r w:rsidR="00C05C4E" w:rsidRPr="00C05C4E">
          <w:t xml:space="preserve">and </w:t>
        </w:r>
      </w:ins>
      <w:ins w:id="3725" w:author="Marc Reguera" w:date="2016-02-10T08:41:00Z">
        <w:r w:rsidRPr="00C05C4E">
          <w:t xml:space="preserve">a </w:t>
        </w:r>
        <w:del w:id="3726" w:author="Michele Hart" w:date="2016-03-03T01:21:00Z">
          <w:r w:rsidRPr="00C05C4E" w:rsidDel="00C05C4E">
            <w:delText>scatter plot</w:delText>
          </w:r>
        </w:del>
      </w:ins>
      <w:ins w:id="3727" w:author="Michele Hart" w:date="2016-03-03T01:21:00Z">
        <w:r w:rsidR="00C05C4E" w:rsidRPr="00C05C4E">
          <w:t>Scatter chart</w:t>
        </w:r>
      </w:ins>
      <w:ins w:id="3728" w:author="Marc Reguera" w:date="2016-02-10T08:41:00Z">
        <w:r w:rsidRPr="00C05C4E">
          <w:t xml:space="preserve"> can be a very useful way to </w:t>
        </w:r>
        <w:del w:id="3729" w:author="Michele Hart" w:date="2016-03-03T01:21:00Z">
          <w:r w:rsidRPr="00C05C4E" w:rsidDel="00C05C4E">
            <w:delText>have</w:delText>
          </w:r>
        </w:del>
      </w:ins>
      <w:ins w:id="3730" w:author="Michele Hart" w:date="2016-03-03T01:21:00Z">
        <w:r w:rsidR="00C05C4E" w:rsidRPr="00C05C4E">
          <w:t>get</w:t>
        </w:r>
      </w:ins>
      <w:ins w:id="3731" w:author="Marc Reguera" w:date="2016-02-10T08:41:00Z">
        <w:r w:rsidRPr="00C05C4E">
          <w:t xml:space="preserve"> an overall picture.  </w:t>
        </w:r>
      </w:ins>
      <w:ins w:id="3732" w:author="Michele Hart" w:date="2016-03-03T01:22:00Z">
        <w:r w:rsidR="00C05C4E" w:rsidRPr="00C05C4E">
          <w:t xml:space="preserve">Scatter charts display </w:t>
        </w:r>
      </w:ins>
      <w:ins w:id="3733" w:author="Michele Hart" w:date="2016-03-03T01:23:00Z">
        <w:r w:rsidR="00C05C4E" w:rsidRPr="00C05C4E">
          <w:t>relationships</w:t>
        </w:r>
      </w:ins>
      <w:ins w:id="3734" w:author="Michele Hart" w:date="2016-03-03T01:22:00Z">
        <w:r w:rsidR="00C05C4E" w:rsidRPr="00C05C4E">
          <w:t xml:space="preserve"> between 2(Scatter) or 3 (Bubble) quantitative measures.  </w:t>
        </w:r>
      </w:ins>
      <w:ins w:id="3735" w:author="Michele Hart" w:date="2016-03-03T01:23:00Z">
        <w:r w:rsidR="00C05C4E" w:rsidRPr="00C05C4E">
          <w:rPr>
            <w:rPrChange w:id="3736" w:author="Michele Hart" w:date="2016-03-03T01:24:00Z">
              <w:rPr>
                <w:rFonts w:ascii="Helvetica" w:hAnsi="Helvetica" w:cs="Helvetica"/>
                <w:color w:val="333333"/>
                <w:sz w:val="21"/>
                <w:szCs w:val="21"/>
              </w:rPr>
            </w:rPrChange>
          </w:rPr>
          <w:t>A</w:t>
        </w:r>
        <w:r w:rsidR="00C05C4E">
          <w:rPr>
            <w:rFonts w:ascii="Helvetica" w:hAnsi="Helvetica" w:cs="Helvetica"/>
            <w:color w:val="333333"/>
            <w:sz w:val="21"/>
            <w:szCs w:val="21"/>
          </w:rPr>
          <w:t xml:space="preserve"> Scatter chart always has two value axes to show one set of numerical data along a horizontal axis and another set of numerical values along a vertical axis. The chart displays points at the intersection of an x and y numerical value, combining these values into single data points. These data points may be distributed evenly or unevenly across the horizontal axis, depending on the data.</w:t>
        </w:r>
      </w:ins>
    </w:p>
    <w:p w14:paraId="345BC691" w14:textId="77777777" w:rsidR="00C05C4E" w:rsidRDefault="00C05C4E" w:rsidP="00C05C4E">
      <w:pPr>
        <w:pStyle w:val="NormalWeb"/>
        <w:shd w:val="clear" w:color="auto" w:fill="FFFFFF"/>
        <w:spacing w:before="0" w:beforeAutospacing="0" w:after="150" w:afterAutospacing="0" w:line="273" w:lineRule="atLeast"/>
        <w:rPr>
          <w:ins w:id="3737" w:author="Michele Hart" w:date="2016-03-03T01:23:00Z"/>
          <w:rFonts w:ascii="Helvetica" w:hAnsi="Helvetica" w:cs="Helvetica"/>
          <w:color w:val="333333"/>
          <w:sz w:val="21"/>
          <w:szCs w:val="21"/>
        </w:rPr>
      </w:pPr>
      <w:ins w:id="3738" w:author="Michele Hart" w:date="2016-03-03T01:23:00Z">
        <w:r>
          <w:rPr>
            <w:rFonts w:ascii="Helvetica" w:hAnsi="Helvetica" w:cs="Helvetica"/>
            <w:color w:val="333333"/>
            <w:sz w:val="21"/>
            <w:szCs w:val="21"/>
          </w:rPr>
          <w:lastRenderedPageBreak/>
          <w:t>A Bubble chart replaces the data points with bubbles, with the bubble</w:t>
        </w:r>
        <w:r>
          <w:rPr>
            <w:rStyle w:val="apple-converted-space"/>
            <w:rFonts w:ascii="Helvetica" w:hAnsi="Helvetica" w:cs="Helvetica"/>
            <w:color w:val="333333"/>
            <w:sz w:val="21"/>
            <w:szCs w:val="21"/>
          </w:rPr>
          <w:t> </w:t>
        </w:r>
        <w:r>
          <w:rPr>
            <w:rStyle w:val="Emphasis"/>
            <w:rFonts w:ascii="Helvetica" w:eastAsiaTheme="majorEastAsia" w:hAnsi="Helvetica" w:cs="Helvetica"/>
            <w:color w:val="333333"/>
            <w:sz w:val="21"/>
            <w:szCs w:val="21"/>
          </w:rPr>
          <w:t>size</w:t>
        </w:r>
        <w:r>
          <w:rPr>
            <w:rStyle w:val="apple-converted-space"/>
            <w:rFonts w:ascii="Helvetica" w:hAnsi="Helvetica" w:cs="Helvetica"/>
            <w:color w:val="333333"/>
            <w:sz w:val="21"/>
            <w:szCs w:val="21"/>
          </w:rPr>
          <w:t> </w:t>
        </w:r>
        <w:r>
          <w:rPr>
            <w:rFonts w:ascii="Helvetica" w:hAnsi="Helvetica" w:cs="Helvetica"/>
            <w:color w:val="333333"/>
            <w:sz w:val="21"/>
            <w:szCs w:val="21"/>
          </w:rPr>
          <w:t>representing an additional dimension of the data.</w:t>
        </w:r>
      </w:ins>
    </w:p>
    <w:p w14:paraId="677E5487" w14:textId="396662F6" w:rsidR="00280E3D" w:rsidRPr="004E7088" w:rsidRDefault="00C05C4E" w:rsidP="00510C8A">
      <w:pPr>
        <w:rPr>
          <w:ins w:id="3739" w:author="Marc Reguera" w:date="2016-02-10T08:41:00Z"/>
        </w:rPr>
      </w:pPr>
      <w:ins w:id="3740" w:author="Michele Hart" w:date="2016-03-03T01:24:00Z">
        <w:r>
          <w:t xml:space="preserve">The Bubble chart below </w:t>
        </w:r>
      </w:ins>
      <w:ins w:id="3741" w:author="Michele Hart" w:date="2016-03-03T01:32:00Z">
        <w:r w:rsidR="00510C8A">
          <w:t xml:space="preserve">looks at South America and </w:t>
        </w:r>
      </w:ins>
      <w:ins w:id="3742" w:author="Michele Hart" w:date="2016-03-03T01:24:00Z">
        <w:r>
          <w:t>compares GDP per capita</w:t>
        </w:r>
      </w:ins>
      <w:ins w:id="3743" w:author="Michele Hart" w:date="2016-03-03T01:26:00Z">
        <w:r>
          <w:t xml:space="preserve"> (Y-Axis)</w:t>
        </w:r>
      </w:ins>
      <w:ins w:id="3744" w:author="Michele Hart" w:date="2016-03-03T01:32:00Z">
        <w:r w:rsidR="00510C8A">
          <w:t xml:space="preserve"> sum of GDP (X-Axis)</w:t>
        </w:r>
      </w:ins>
      <w:ins w:id="3745" w:author="Michele Hart" w:date="2016-03-03T01:24:00Z">
        <w:r>
          <w:t xml:space="preserve"> </w:t>
        </w:r>
        <w:commentRangeStart w:id="3746"/>
        <w:r>
          <w:t>and population by country</w:t>
        </w:r>
      </w:ins>
      <w:ins w:id="3747" w:author="Michele Hart" w:date="2016-03-03T01:27:00Z">
        <w:r w:rsidR="00510C8A">
          <w:t xml:space="preserve"> and xxxxx</w:t>
        </w:r>
      </w:ins>
      <w:ins w:id="3748" w:author="Michele Hart" w:date="2016-03-03T01:24:00Z">
        <w:r>
          <w:t xml:space="preserve">.  </w:t>
        </w:r>
      </w:ins>
      <w:commentRangeEnd w:id="3746"/>
      <w:ins w:id="3749" w:author="Michele Hart" w:date="2016-03-03T01:26:00Z">
        <w:r w:rsidR="00510C8A">
          <w:rPr>
            <w:rStyle w:val="CommentReference"/>
          </w:rPr>
          <w:commentReference w:id="3746"/>
        </w:r>
      </w:ins>
      <w:ins w:id="3750" w:author="Michele Hart" w:date="2016-03-03T01:27:00Z">
        <w:r w:rsidR="00510C8A">
          <w:t xml:space="preserve">The size of the bubbles represents </w:t>
        </w:r>
      </w:ins>
      <w:ins w:id="3751" w:author="Michele Hart" w:date="2016-03-03T01:29:00Z">
        <w:r w:rsidR="00510C8A">
          <w:t>total population for that country</w:t>
        </w:r>
      </w:ins>
      <w:ins w:id="3752" w:author="Michele Hart" w:date="2016-03-03T01:27:00Z">
        <w:r w:rsidR="00510C8A">
          <w:t>.</w:t>
        </w:r>
      </w:ins>
      <w:ins w:id="3753" w:author="Michele Hart" w:date="2016-03-03T01:30:00Z">
        <w:r w:rsidR="00510C8A">
          <w:t xml:space="preserve"> Brazil </w:t>
        </w:r>
      </w:ins>
      <w:ins w:id="3754" w:author="Michele Hart" w:date="2016-03-03T01:33:00Z">
        <w:r w:rsidR="00510C8A">
          <w:t xml:space="preserve">has the largest population (bubble size) and the largest share of South America’s GDP (it is farthest along on the X-Axis).  But </w:t>
        </w:r>
      </w:ins>
      <w:ins w:id="3755" w:author="Marc Reguera" w:date="2016-02-10T08:41:00Z">
        <w:del w:id="3756" w:author="Michele Hart" w:date="2016-03-03T01:30:00Z">
          <w:r w:rsidR="00280E3D" w:rsidDel="00510C8A">
            <w:delText xml:space="preserve">You can easily the importance of Brazil in South America </w:delText>
          </w:r>
        </w:del>
        <w:del w:id="3757" w:author="Michele Hart" w:date="2016-03-03T01:34:00Z">
          <w:r w:rsidR="00280E3D" w:rsidDel="00510C8A">
            <w:delText xml:space="preserve">in terms of GDP but </w:delText>
          </w:r>
        </w:del>
        <w:r w:rsidR="00280E3D">
          <w:t xml:space="preserve">notice </w:t>
        </w:r>
        <w:del w:id="3758" w:author="Michele Hart" w:date="2016-03-03T01:34:00Z">
          <w:r w:rsidR="00280E3D" w:rsidDel="00510C8A">
            <w:delText>as well that</w:delText>
          </w:r>
        </w:del>
      </w:ins>
      <w:ins w:id="3759" w:author="Michele Hart" w:date="2016-03-03T01:34:00Z">
        <w:r w:rsidR="00510C8A">
          <w:t>that</w:t>
        </w:r>
      </w:ins>
      <w:ins w:id="3760" w:author="Michele Hart" w:date="2016-03-03T01:30:00Z">
        <w:r w:rsidR="00510C8A">
          <w:t xml:space="preserve"> GDP per capita for</w:t>
        </w:r>
      </w:ins>
      <w:ins w:id="3761" w:author="Marc Reguera" w:date="2016-02-10T08:41:00Z">
        <w:r w:rsidR="00280E3D">
          <w:t xml:space="preserve"> Uruguay</w:t>
        </w:r>
      </w:ins>
      <w:ins w:id="3762" w:author="Michele Hart" w:date="2016-03-03T01:30:00Z">
        <w:r w:rsidR="00510C8A">
          <w:t>,</w:t>
        </w:r>
      </w:ins>
      <w:ins w:id="3763" w:author="Marc Reguera" w:date="2016-02-10T08:41:00Z">
        <w:r w:rsidR="00280E3D">
          <w:t xml:space="preserve"> Chil</w:t>
        </w:r>
      </w:ins>
      <w:ins w:id="3764" w:author="Michele Hart" w:date="2016-03-03T01:30:00Z">
        <w:r w:rsidR="00510C8A">
          <w:t xml:space="preserve">e, and </w:t>
        </w:r>
      </w:ins>
      <w:ins w:id="3765" w:author="Marc Reguera" w:date="2016-02-10T08:41:00Z">
        <w:del w:id="3766" w:author="Michele Hart" w:date="2016-03-03T01:30:00Z">
          <w:r w:rsidR="00280E3D" w:rsidDel="00510C8A">
            <w:delText>e &amp;</w:delText>
          </w:r>
        </w:del>
        <w:r w:rsidR="00280E3D">
          <w:t xml:space="preserve"> Argentina </w:t>
        </w:r>
        <w:del w:id="3767" w:author="Michele Hart" w:date="2016-03-03T01:30:00Z">
          <w:r w:rsidR="00280E3D" w:rsidDel="00510C8A">
            <w:delText>have still a higher GDP per Capita</w:delText>
          </w:r>
        </w:del>
      </w:ins>
      <w:ins w:id="3768" w:author="Michele Hart" w:date="2016-03-03T01:30:00Z">
        <w:r w:rsidR="00510C8A">
          <w:t xml:space="preserve">is higher </w:t>
        </w:r>
      </w:ins>
      <w:ins w:id="3769" w:author="Marc Reguera" w:date="2016-02-10T08:41:00Z">
        <w:del w:id="3770" w:author="Michele Hart" w:date="2016-03-03T01:31:00Z">
          <w:r w:rsidR="00280E3D" w:rsidDel="00510C8A">
            <w:delText xml:space="preserve"> </w:delText>
          </w:r>
        </w:del>
        <w:r w:rsidR="00280E3D">
          <w:t>than Brazil</w:t>
        </w:r>
      </w:ins>
      <w:ins w:id="3771" w:author="Michele Hart" w:date="2016-03-03T01:34:00Z">
        <w:r w:rsidR="00510C8A">
          <w:t xml:space="preserve"> (farther up on the Y-Axis)</w:t>
        </w:r>
      </w:ins>
      <w:ins w:id="3772" w:author="Marc Reguera" w:date="2016-02-10T08:41:00Z">
        <w:r w:rsidR="00280E3D">
          <w:t xml:space="preserve">.  </w:t>
        </w:r>
        <w:del w:id="3773" w:author="Michele Hart" w:date="2016-03-03T01:31:00Z">
          <w:r w:rsidR="00280E3D" w:rsidDel="00510C8A">
            <w:delText>The size of the bubble represents the total population.</w:delText>
          </w:r>
        </w:del>
      </w:ins>
    </w:p>
    <w:p w14:paraId="747DB31B" w14:textId="77777777" w:rsidR="00280E3D" w:rsidRPr="004E7088" w:rsidRDefault="00280E3D" w:rsidP="00280E3D">
      <w:pPr>
        <w:rPr>
          <w:ins w:id="3774" w:author="Marc Reguera" w:date="2016-02-10T08:41:00Z"/>
        </w:rPr>
      </w:pPr>
      <w:ins w:id="3775" w:author="Marc Reguera" w:date="2016-02-10T08:41:00Z">
        <w:r>
          <w:rPr>
            <w:noProof/>
          </w:rPr>
          <w:drawing>
            <wp:inline distT="0" distB="0" distL="0" distR="0" wp14:anchorId="23493BB0" wp14:editId="4B838782">
              <wp:extent cx="5943600" cy="4043680"/>
              <wp:effectExtent l="19050" t="19050" r="19050" b="139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43680"/>
                      </a:xfrm>
                      <a:prstGeom prst="rect">
                        <a:avLst/>
                      </a:prstGeom>
                      <a:ln>
                        <a:solidFill>
                          <a:schemeClr val="tx1"/>
                        </a:solidFill>
                      </a:ln>
                    </pic:spPr>
                  </pic:pic>
                </a:graphicData>
              </a:graphic>
            </wp:inline>
          </w:drawing>
        </w:r>
      </w:ins>
    </w:p>
    <w:p w14:paraId="154CFA83" w14:textId="36BD21BB" w:rsidR="00280E3D" w:rsidDel="00510C8A" w:rsidRDefault="00280E3D" w:rsidP="00280E3D">
      <w:pPr>
        <w:rPr>
          <w:ins w:id="3776" w:author="Marc Reguera" w:date="2016-02-10T08:41:00Z"/>
          <w:del w:id="3777" w:author="Michele Hart" w:date="2016-03-03T01:35:00Z"/>
        </w:rPr>
      </w:pPr>
      <w:ins w:id="3778" w:author="Marc Reguera" w:date="2016-02-10T08:41:00Z">
        <w:r>
          <w:t xml:space="preserve">If you add a play axis, you can pretend you are </w:t>
        </w:r>
        <w:commentRangeStart w:id="3779"/>
        <w:r>
          <w:t xml:space="preserve">Hans Rosling </w:t>
        </w:r>
      </w:ins>
      <w:commentRangeEnd w:id="3779"/>
      <w:r w:rsidR="00510C8A">
        <w:rPr>
          <w:rStyle w:val="CommentReference"/>
        </w:rPr>
        <w:commentReference w:id="3779"/>
      </w:r>
      <w:ins w:id="3780" w:author="Marc Reguera" w:date="2016-02-10T08:41:00Z">
        <w:r>
          <w:t xml:space="preserve">and tell the story over time </w:t>
        </w:r>
        <w:del w:id="3781" w:author="Michele Hart" w:date="2016-03-03T01:35:00Z">
          <w:r w:rsidDel="00510C8A">
            <w:delText>like I do in this video</w:delText>
          </w:r>
        </w:del>
      </w:ins>
      <w:ins w:id="3782" w:author="Michele Hart" w:date="2016-03-03T01:35:00Z">
        <w:r w:rsidR="00510C8A">
          <w:t>(</w:t>
        </w:r>
      </w:ins>
    </w:p>
    <w:p w14:paraId="4533360D" w14:textId="0E01779B" w:rsidR="00280E3D" w:rsidRPr="00564710" w:rsidRDefault="00280E3D" w:rsidP="00280E3D">
      <w:pPr>
        <w:rPr>
          <w:ins w:id="3783" w:author="Marc Reguera" w:date="2016-02-10T08:41:00Z"/>
        </w:rPr>
      </w:pPr>
      <w:ins w:id="3784" w:author="Marc Reguera" w:date="2016-02-10T08:41:00Z">
        <w:r>
          <w:fldChar w:fldCharType="begin"/>
        </w:r>
        <w:r>
          <w:instrText xml:space="preserve"> HYPERLINK "https://www.youtube.com/watch?v=PbaDBJWCeD4" </w:instrText>
        </w:r>
        <w:r>
          <w:fldChar w:fldCharType="separate"/>
        </w:r>
        <w:r w:rsidRPr="00800E9D">
          <w:rPr>
            <w:rStyle w:val="Hyperlink"/>
          </w:rPr>
          <w:t>https://www.youtube.com/watch?v=PbaDBJWCeD4</w:t>
        </w:r>
        <w:r>
          <w:rPr>
            <w:rStyle w:val="Hyperlink"/>
          </w:rPr>
          <w:fldChar w:fldCharType="end"/>
        </w:r>
      </w:ins>
      <w:ins w:id="3785" w:author="Michele Hart" w:date="2016-03-03T01:35:00Z">
        <w:r w:rsidR="00510C8A">
          <w:t>).</w:t>
        </w:r>
      </w:ins>
      <w:ins w:id="3786" w:author="Michele Hart" w:date="2016-03-03T01:37:00Z">
        <w:r w:rsidR="00D10FBA">
          <w:t xml:space="preserve"> To add a play axis</w:t>
        </w:r>
        <w:r w:rsidR="00D10FBA" w:rsidRPr="00564710">
          <w:t xml:space="preserve">, </w:t>
        </w:r>
      </w:ins>
      <w:ins w:id="3787" w:author="Michele Hart" w:date="2016-09-14T01:13:00Z">
        <w:r w:rsidR="00564710" w:rsidRPr="00564710">
          <w:rPr>
            <w:rPrChange w:id="3788" w:author="Michele Hart" w:date="2016-09-14T01:14:00Z">
              <w:rPr>
                <w:color w:val="FF0000"/>
              </w:rPr>
            </w:rPrChange>
          </w:rPr>
          <w:t xml:space="preserve">drag </w:t>
        </w:r>
      </w:ins>
      <w:ins w:id="3789" w:author="Michele Hart" w:date="2016-09-14T01:14:00Z">
        <w:r w:rsidR="00564710" w:rsidRPr="00564710">
          <w:rPr>
            <w:rPrChange w:id="3790" w:author="Michele Hart" w:date="2016-09-14T01:14:00Z">
              <w:rPr>
                <w:color w:val="FF0000"/>
              </w:rPr>
            </w:rPrChange>
          </w:rPr>
          <w:t>the field into the Play Axis well</w:t>
        </w:r>
      </w:ins>
      <w:ins w:id="3791" w:author="Michele Hart" w:date="2016-03-03T01:38:00Z">
        <w:r w:rsidR="00D10FBA" w:rsidRPr="00564710">
          <w:t>.</w:t>
        </w:r>
      </w:ins>
      <w:ins w:id="3792" w:author="Marc Reguera" w:date="2016-02-10T08:41:00Z">
        <w:del w:id="3793" w:author="Michele Hart" w:date="2016-03-03T01:35:00Z">
          <w:r w:rsidRPr="00564710" w:rsidDel="00510C8A">
            <w:delText xml:space="preserve"> </w:delText>
          </w:r>
        </w:del>
      </w:ins>
    </w:p>
    <w:p w14:paraId="07BF0E0A" w14:textId="67C6F7CE" w:rsidR="00510C8A" w:rsidRDefault="00564710" w:rsidP="00280E3D">
      <w:pPr>
        <w:rPr>
          <w:ins w:id="3794" w:author="Michele Hart" w:date="2016-03-03T01:36:00Z"/>
        </w:rPr>
      </w:pPr>
      <w:ins w:id="3795" w:author="Michele Hart" w:date="2016-09-14T01:15:00Z">
        <w:r>
          <w:t>&lt;show example&gt;</w:t>
        </w:r>
      </w:ins>
    </w:p>
    <w:p w14:paraId="5DAB298D" w14:textId="34579D4F" w:rsidR="00510C8A" w:rsidRDefault="00510C8A">
      <w:pPr>
        <w:pStyle w:val="Heading3"/>
        <w:rPr>
          <w:ins w:id="3796" w:author="Michele Hart" w:date="2016-03-03T01:36:00Z"/>
        </w:rPr>
        <w:pPrChange w:id="3797" w:author="Michele Hart" w:date="2016-03-03T01:36:00Z">
          <w:pPr/>
        </w:pPrChange>
      </w:pPr>
      <w:bookmarkStart w:id="3798" w:name="_Toc463088195"/>
      <w:ins w:id="3799" w:author="Michele Hart" w:date="2016-03-03T01:36:00Z">
        <w:r>
          <w:t>Best practices</w:t>
        </w:r>
        <w:bookmarkEnd w:id="3798"/>
      </w:ins>
    </w:p>
    <w:p w14:paraId="58AD6EFB" w14:textId="10752178" w:rsidR="00280E3D" w:rsidRPr="004E7088" w:rsidRDefault="00F70496">
      <w:pPr>
        <w:pStyle w:val="ListParagraph"/>
        <w:numPr>
          <w:ilvl w:val="0"/>
          <w:numId w:val="24"/>
        </w:numPr>
        <w:rPr>
          <w:ins w:id="3800" w:author="Marc Reguera" w:date="2016-02-10T08:41:00Z"/>
        </w:rPr>
        <w:pPrChange w:id="3801" w:author="Michele Hart" w:date="2016-03-03T01:36:00Z">
          <w:pPr/>
        </w:pPrChange>
      </w:pPr>
      <w:ins w:id="3802" w:author="Michele Hart" w:date="2016-03-03T01:36:00Z">
        <w:r>
          <w:t xml:space="preserve">Scatter and Bubble charts are great storytellers. But they are </w:t>
        </w:r>
      </w:ins>
      <w:ins w:id="3803" w:author="Marc Reguera" w:date="2016-02-10T08:41:00Z">
        <w:del w:id="3804" w:author="Michele Hart" w:date="2016-03-03T01:37:00Z">
          <w:r w:rsidR="00280E3D" w:rsidDel="00F70496">
            <w:delText xml:space="preserve">The strength of this chart is in telling a story but it is </w:delText>
          </w:r>
        </w:del>
        <w:r w:rsidR="00280E3D">
          <w:t>not as useful when trying to explore data.  This is what Stephen Few points in the paragraph below</w:t>
        </w:r>
      </w:ins>
    </w:p>
    <w:p w14:paraId="1087805B" w14:textId="15C7DD1B" w:rsidR="00280E3D" w:rsidRDefault="00280E3D">
      <w:pPr>
        <w:ind w:left="720"/>
        <w:rPr>
          <w:ins w:id="3805" w:author="Michele Hart" w:date="2016-03-03T01:38:00Z"/>
          <w:i/>
        </w:rPr>
        <w:pPrChange w:id="3806" w:author="Michele Hart" w:date="2016-03-03T01:37:00Z">
          <w:pPr/>
        </w:pPrChange>
      </w:pPr>
      <w:ins w:id="3807" w:author="Marc Reguera" w:date="2016-02-10T08:41:00Z">
        <w:r>
          <w:rPr>
            <w:i/>
          </w:rPr>
          <w:t>“</w:t>
        </w:r>
        <w:r w:rsidRPr="0058587A">
          <w:rPr>
            <w:i/>
          </w:rPr>
          <w:t xml:space="preserve">The strength of this approach is when it’s used to tell a story. When Rosling narrates what’s happening in the chart as the bubbles move around and change in value, pointing to what he wants us to see, the information comes alive. Animated bubble charts, however, </w:t>
        </w:r>
        <w:del w:id="3808" w:author="Michele Hart" w:date="2016-09-14T01:16:00Z">
          <w:r w:rsidRPr="0058587A" w:rsidDel="00564710">
            <w:rPr>
              <w:i/>
            </w:rPr>
            <w:delText>as</w:delText>
          </w:r>
        </w:del>
      </w:ins>
      <w:ins w:id="3809" w:author="Michele Hart" w:date="2016-09-14T01:16:00Z">
        <w:r w:rsidR="00564710">
          <w:rPr>
            <w:i/>
          </w:rPr>
          <w:t>are</w:t>
        </w:r>
      </w:ins>
      <w:ins w:id="3810" w:author="Marc Reguera" w:date="2016-02-10T08:41:00Z">
        <w:r w:rsidRPr="0058587A">
          <w:rPr>
            <w:i/>
          </w:rPr>
          <w:t xml:space="preserve"> much less effective for exploring and making sense of data on our own. I doubt that Rosling uses this method to discover the stories, but only to tell them once they’re known. We can’t attend more </w:t>
        </w:r>
        <w:r w:rsidRPr="0058587A">
          <w:rPr>
            <w:i/>
          </w:rPr>
          <w:lastRenderedPageBreak/>
          <w:t>than one bubble at once as they’re moving around, so we’re forced to run the animation over and over to try to get a sense of what’s going on. We can add trails to selected bubbles, which make it possible to review the full path these bubble have taken, but if trails are used for more than a few bubbles the chart will quickly become too cluttered. Essentially, what I’m pointing out is that this is not the best way to display this information for exploration and analysis</w:t>
        </w:r>
        <w:r>
          <w:rPr>
            <w:i/>
          </w:rPr>
          <w:t>”</w:t>
        </w:r>
      </w:ins>
      <w:ins w:id="3811" w:author="Michele Hart" w:date="2016-03-03T01:38:00Z">
        <w:r w:rsidR="00D10FBA">
          <w:rPr>
            <w:i/>
          </w:rPr>
          <w:br/>
        </w:r>
      </w:ins>
    </w:p>
    <w:p w14:paraId="42BFA19D" w14:textId="1245F49E" w:rsidR="00D10FBA" w:rsidRPr="00D10FBA" w:rsidRDefault="00D10FBA">
      <w:pPr>
        <w:pStyle w:val="ListParagraph"/>
        <w:numPr>
          <w:ilvl w:val="0"/>
          <w:numId w:val="24"/>
        </w:numPr>
        <w:rPr>
          <w:ins w:id="3812" w:author="Michele Hart" w:date="2016-03-03T01:38:00Z"/>
          <w:rPrChange w:id="3813" w:author="Michele Hart" w:date="2016-03-03T01:39:00Z">
            <w:rPr>
              <w:ins w:id="3814" w:author="Michele Hart" w:date="2016-03-03T01:38:00Z"/>
              <w:i/>
            </w:rPr>
          </w:rPrChange>
        </w:rPr>
        <w:pPrChange w:id="3815" w:author="Michele Hart" w:date="2016-03-03T01:38:00Z">
          <w:pPr/>
        </w:pPrChange>
      </w:pPr>
      <w:ins w:id="3816" w:author="Michele Hart" w:date="2016-03-03T01:38:00Z">
        <w:r w:rsidRPr="00D10FBA">
          <w:rPr>
            <w:rPrChange w:id="3817" w:author="Michele Hart" w:date="2016-03-03T01:39:00Z">
              <w:rPr>
                <w:i/>
              </w:rPr>
            </w:rPrChange>
          </w:rPr>
          <w:t xml:space="preserve">Add X and Y axes labels to help tell the story.  Especially with Bubble charts, there are many </w:t>
        </w:r>
      </w:ins>
      <w:ins w:id="3818" w:author="Michele Hart" w:date="2016-03-03T01:40:00Z">
        <w:r w:rsidRPr="00D10FBA">
          <w:t>components</w:t>
        </w:r>
      </w:ins>
      <w:ins w:id="3819" w:author="Michele Hart" w:date="2016-03-03T01:38:00Z">
        <w:r w:rsidRPr="00D10FBA">
          <w:rPr>
            <w:rPrChange w:id="3820" w:author="Michele Hart" w:date="2016-03-03T01:39:00Z">
              <w:rPr>
                <w:i/>
              </w:rPr>
            </w:rPrChange>
          </w:rPr>
          <w:t xml:space="preserve"> at play and labels help readers understand the visual.</w:t>
        </w:r>
        <w:r w:rsidRPr="00D10FBA">
          <w:rPr>
            <w:rPrChange w:id="3821" w:author="Michele Hart" w:date="2016-03-03T01:39:00Z">
              <w:rPr>
                <w:i/>
              </w:rPr>
            </w:rPrChange>
          </w:rPr>
          <w:br/>
        </w:r>
      </w:ins>
    </w:p>
    <w:p w14:paraId="69BAC657" w14:textId="7808529C" w:rsidR="00D10FBA" w:rsidRDefault="00D10FBA">
      <w:pPr>
        <w:pStyle w:val="ListParagraph"/>
        <w:numPr>
          <w:ilvl w:val="0"/>
          <w:numId w:val="24"/>
        </w:numPr>
        <w:rPr>
          <w:ins w:id="3822" w:author="Michele Hart" w:date="2016-03-03T01:44:00Z"/>
        </w:rPr>
        <w:pPrChange w:id="3823" w:author="Michele Hart" w:date="2016-03-03T01:38:00Z">
          <w:pPr/>
        </w:pPrChange>
      </w:pPr>
      <w:ins w:id="3824" w:author="Michele Hart" w:date="2016-03-03T01:39:00Z">
        <w:r>
          <w:t xml:space="preserve">Add data labels </w:t>
        </w:r>
      </w:ins>
      <w:ins w:id="3825" w:author="Michele Hart" w:date="2016-03-03T01:40:00Z">
        <w:r>
          <w:t xml:space="preserve">to make the visual easier to interpret.  Especially with Bubble charts, when you have many items in the Legend, it may be difficult to distinguish between similar colors.  In the </w:t>
        </w:r>
      </w:ins>
      <w:ins w:id="3826" w:author="Michele Hart" w:date="2016-03-03T01:42:00Z">
        <w:r>
          <w:t>visual</w:t>
        </w:r>
      </w:ins>
      <w:ins w:id="3827" w:author="Michele Hart" w:date="2016-03-03T01:40:00Z">
        <w:r>
          <w:t xml:space="preserve"> </w:t>
        </w:r>
      </w:ins>
      <w:ins w:id="3828" w:author="Michele Hart" w:date="2016-03-03T01:42:00Z">
        <w:r>
          <w:t>above, the Legend colors for Suriname, Columbia, and Equador are very similar.</w:t>
        </w:r>
      </w:ins>
      <w:ins w:id="3829" w:author="Michele Hart" w:date="2016-03-03T01:39:00Z">
        <w:r>
          <w:t xml:space="preserve"> </w:t>
        </w:r>
      </w:ins>
      <w:ins w:id="3830" w:author="Michele Hart" w:date="2016-03-03T01:44:00Z">
        <w:r>
          <w:br/>
        </w:r>
      </w:ins>
    </w:p>
    <w:p w14:paraId="7E0CA385" w14:textId="1E128BEB" w:rsidR="00D10FBA" w:rsidRPr="00D10FBA" w:rsidRDefault="00D10FBA">
      <w:pPr>
        <w:pStyle w:val="ListParagraph"/>
        <w:numPr>
          <w:ilvl w:val="0"/>
          <w:numId w:val="24"/>
        </w:numPr>
        <w:rPr>
          <w:ins w:id="3831" w:author="Marc Reguera" w:date="2016-02-10T08:41:00Z"/>
        </w:rPr>
        <w:pPrChange w:id="3832" w:author="Michele Hart" w:date="2016-03-03T01:38:00Z">
          <w:pPr/>
        </w:pPrChange>
      </w:pPr>
      <w:ins w:id="3833" w:author="Michele Hart" w:date="2016-03-03T01:44:00Z">
        <w:r>
          <w:t>Did you create a Scatter chart and see only one data point that aggregates all the values on the X and Y axes</w:t>
        </w:r>
      </w:ins>
      <w:ins w:id="3834" w:author="Michele Hart" w:date="2016-03-03T01:45:00Z">
        <w:r>
          <w:t xml:space="preserve">? Or, your chart aggregates all the values along a single horizontal or vertical line?  To fix this, add a field to the Details area to tell Power BI how to group the values. The field must be unique for each point you want to plot. </w:t>
        </w:r>
        <w:r w:rsidRPr="00D10FBA">
          <w:rPr>
            <w:color w:val="FF0000"/>
            <w:rPrChange w:id="3835" w:author="Michele Hart" w:date="2016-03-03T01:46:00Z">
              <w:rPr/>
            </w:rPrChange>
          </w:rPr>
          <w:t xml:space="preserve">&lt;add a before and after </w:t>
        </w:r>
      </w:ins>
      <w:ins w:id="3836" w:author="Michele Hart" w:date="2016-03-03T01:46:00Z">
        <w:r w:rsidRPr="00D10FBA">
          <w:rPr>
            <w:color w:val="FF0000"/>
            <w:rPrChange w:id="3837" w:author="Michele Hart" w:date="2016-03-03T01:46:00Z">
              <w:rPr/>
            </w:rPrChange>
          </w:rPr>
          <w:t>example</w:t>
        </w:r>
      </w:ins>
      <w:ins w:id="3838" w:author="Michele Hart" w:date="2016-03-03T01:45:00Z">
        <w:r w:rsidRPr="00D10FBA">
          <w:rPr>
            <w:color w:val="FF0000"/>
            <w:rPrChange w:id="3839" w:author="Michele Hart" w:date="2016-03-03T01:46:00Z">
              <w:rPr/>
            </w:rPrChange>
          </w:rPr>
          <w:t xml:space="preserve"> </w:t>
        </w:r>
      </w:ins>
      <w:ins w:id="3840" w:author="Michele Hart" w:date="2016-03-03T01:46:00Z">
        <w:r w:rsidRPr="00D10FBA">
          <w:rPr>
            <w:color w:val="FF0000"/>
            <w:rPrChange w:id="3841" w:author="Michele Hart" w:date="2016-03-03T01:46:00Z">
              <w:rPr/>
            </w:rPrChange>
          </w:rPr>
          <w:t>with steps&gt;</w:t>
        </w:r>
      </w:ins>
    </w:p>
    <w:p w14:paraId="3953EF7C" w14:textId="71328612" w:rsidR="00280E3D" w:rsidRDefault="00280E3D" w:rsidP="00280E3D">
      <w:pPr>
        <w:rPr>
          <w:ins w:id="3842" w:author="Marc Reguera" w:date="2016-02-10T08:41:00Z"/>
        </w:rPr>
      </w:pPr>
      <w:ins w:id="3843" w:author="Marc Reguera" w:date="2016-02-10T08:41:00Z">
        <w:r>
          <w:t xml:space="preserve">For more info on Scatter </w:t>
        </w:r>
        <w:del w:id="3844" w:author="Michele Hart" w:date="2016-03-03T01:46:00Z">
          <w:r w:rsidDel="00D10FBA">
            <w:delText>or</w:delText>
          </w:r>
        </w:del>
      </w:ins>
      <w:ins w:id="3845" w:author="Michele Hart" w:date="2016-03-03T01:46:00Z">
        <w:r w:rsidR="00D10FBA">
          <w:t>and B</w:t>
        </w:r>
      </w:ins>
      <w:ins w:id="3846" w:author="Marc Reguera" w:date="2016-02-10T08:41:00Z">
        <w:del w:id="3847" w:author="Michele Hart" w:date="2016-03-03T01:46:00Z">
          <w:r w:rsidDel="00D10FBA">
            <w:delText xml:space="preserve"> b</w:delText>
          </w:r>
        </w:del>
        <w:r>
          <w:t>ubble charts</w:t>
        </w:r>
        <w:del w:id="3848" w:author="Michele Hart" w:date="2016-03-03T01:43:00Z">
          <w:r w:rsidDel="00D10FBA">
            <w:delText>, click on link below</w:delText>
          </w:r>
        </w:del>
      </w:ins>
      <w:ins w:id="3849" w:author="Michele Hart" w:date="2016-03-03T01:43:00Z">
        <w:r w:rsidR="00D10FBA">
          <w:t>:</w:t>
        </w:r>
      </w:ins>
      <w:ins w:id="3850" w:author="Michele Hart" w:date="2016-03-03T01:44:00Z">
        <w:r w:rsidR="00D10FBA">
          <w:br/>
        </w:r>
      </w:ins>
      <w:ins w:id="3851" w:author="Michele Hart" w:date="2016-03-03T01:43:00Z">
        <w:r w:rsidR="00D10FBA">
          <w:br/>
        </w:r>
      </w:ins>
      <w:ins w:id="3852" w:author="Michele Hart" w:date="2016-03-03T01:44:00Z">
        <w:r w:rsidR="00D10FBA">
          <w:fldChar w:fldCharType="begin"/>
        </w:r>
        <w:r w:rsidR="00D10FBA">
          <w:instrText xml:space="preserve"> HYPERLINK "https://powerbi.microsoft.com/en-us/documentation/powerbi-service-tutorial-scatter/" </w:instrText>
        </w:r>
        <w:r w:rsidR="00D10FBA">
          <w:fldChar w:fldCharType="separate"/>
        </w:r>
        <w:r w:rsidR="00D10FBA" w:rsidRPr="00D10FBA">
          <w:rPr>
            <w:rStyle w:val="Hyperlink"/>
            <w:rFonts w:asciiTheme="minorHAnsi" w:hAnsiTheme="minorHAnsi"/>
          </w:rPr>
          <w:t>Tutorial: Scatter charts and Bubble charts in Power BI</w:t>
        </w:r>
        <w:r w:rsidR="00D10FBA">
          <w:fldChar w:fldCharType="end"/>
        </w:r>
      </w:ins>
    </w:p>
    <w:p w14:paraId="64174C60" w14:textId="77777777" w:rsidR="00280E3D" w:rsidRDefault="00280E3D" w:rsidP="00280E3D">
      <w:pPr>
        <w:rPr>
          <w:ins w:id="3853" w:author="Marc Reguera" w:date="2016-02-10T08:41:00Z"/>
          <w:i/>
        </w:rPr>
      </w:pPr>
      <w:ins w:id="3854" w:author="Marc Reguera" w:date="2016-02-10T08:41:00Z">
        <w:r>
          <w:fldChar w:fldCharType="begin"/>
        </w:r>
        <w:r>
          <w:instrText xml:space="preserve"> HYPERLINK "http://www.datavizcatalogue.com/methods/bubble_chart.html" \l ".VYgu6Y3bL7Y" </w:instrText>
        </w:r>
        <w:r>
          <w:fldChar w:fldCharType="separate"/>
        </w:r>
        <w:r w:rsidRPr="00800E9D">
          <w:rPr>
            <w:rStyle w:val="Hyperlink"/>
            <w:i/>
          </w:rPr>
          <w:t>http://www.datavizcatalogue.com/methods/bubble_chart.html#.VYgu6Y3bL7Y</w:t>
        </w:r>
        <w:r>
          <w:rPr>
            <w:rStyle w:val="Hyperlink"/>
            <w:i/>
          </w:rPr>
          <w:fldChar w:fldCharType="end"/>
        </w:r>
        <w:r>
          <w:rPr>
            <w:i/>
          </w:rPr>
          <w:t xml:space="preserve"> </w:t>
        </w:r>
      </w:ins>
    </w:p>
    <w:p w14:paraId="6CD9E107" w14:textId="77777777" w:rsidR="00280E3D" w:rsidRDefault="00280E3D" w:rsidP="00280E3D">
      <w:pPr>
        <w:rPr>
          <w:ins w:id="3855" w:author="Marc Reguera" w:date="2016-02-10T08:41:00Z"/>
          <w:i/>
        </w:rPr>
      </w:pPr>
    </w:p>
    <w:p w14:paraId="7D9AC7CB" w14:textId="77777777" w:rsidR="00280E3D" w:rsidRDefault="00280E3D" w:rsidP="00BA7A1C">
      <w:pPr>
        <w:rPr>
          <w:ins w:id="3856" w:author="Marc Reguera" w:date="2016-02-10T08:40:00Z"/>
        </w:rPr>
      </w:pPr>
    </w:p>
    <w:p w14:paraId="35EFB97F" w14:textId="77777777" w:rsidR="00BA7A1C" w:rsidRDefault="00BA7A1C">
      <w:pPr>
        <w:tabs>
          <w:tab w:val="left" w:pos="3788"/>
        </w:tabs>
        <w:rPr>
          <w:ins w:id="3857" w:author="Marc Reguera" w:date="2016-02-10T08:42:00Z"/>
        </w:rPr>
        <w:pPrChange w:id="3858" w:author="Marc Reguera" w:date="2016-02-10T08:39:00Z">
          <w:pPr/>
        </w:pPrChange>
      </w:pPr>
    </w:p>
    <w:p w14:paraId="48AC15A0" w14:textId="77777777" w:rsidR="00600A86" w:rsidRDefault="00600A86">
      <w:pPr>
        <w:tabs>
          <w:tab w:val="left" w:pos="3788"/>
        </w:tabs>
        <w:rPr>
          <w:ins w:id="3859" w:author="Marc Reguera" w:date="2016-02-10T08:42:00Z"/>
        </w:rPr>
        <w:pPrChange w:id="3860" w:author="Marc Reguera" w:date="2016-02-10T08:39:00Z">
          <w:pPr/>
        </w:pPrChange>
      </w:pPr>
    </w:p>
    <w:p w14:paraId="0CC688D3" w14:textId="77777777" w:rsidR="00600A86" w:rsidRDefault="00600A86">
      <w:pPr>
        <w:tabs>
          <w:tab w:val="left" w:pos="3788"/>
        </w:tabs>
        <w:rPr>
          <w:ins w:id="3861" w:author="Marc Reguera" w:date="2016-02-10T08:42:00Z"/>
        </w:rPr>
        <w:pPrChange w:id="3862" w:author="Marc Reguera" w:date="2016-02-10T08:39:00Z">
          <w:pPr/>
        </w:pPrChange>
      </w:pPr>
    </w:p>
    <w:p w14:paraId="377BB722" w14:textId="77777777" w:rsidR="00600A86" w:rsidRDefault="00600A86">
      <w:pPr>
        <w:tabs>
          <w:tab w:val="left" w:pos="3788"/>
        </w:tabs>
        <w:rPr>
          <w:ins w:id="3863" w:author="Marc Reguera" w:date="2016-02-10T08:42:00Z"/>
        </w:rPr>
        <w:pPrChange w:id="3864" w:author="Marc Reguera" w:date="2016-02-10T08:39:00Z">
          <w:pPr/>
        </w:pPrChange>
      </w:pPr>
    </w:p>
    <w:p w14:paraId="202D5AD6" w14:textId="77777777" w:rsidR="00600A86" w:rsidRDefault="00600A86">
      <w:pPr>
        <w:tabs>
          <w:tab w:val="left" w:pos="3788"/>
        </w:tabs>
        <w:rPr>
          <w:ins w:id="3865" w:author="Marc Reguera" w:date="2016-02-10T08:42:00Z"/>
        </w:rPr>
        <w:pPrChange w:id="3866" w:author="Marc Reguera" w:date="2016-02-10T08:39:00Z">
          <w:pPr/>
        </w:pPrChange>
      </w:pPr>
    </w:p>
    <w:p w14:paraId="07028229" w14:textId="77777777" w:rsidR="00600A86" w:rsidRDefault="00600A86">
      <w:pPr>
        <w:tabs>
          <w:tab w:val="left" w:pos="3788"/>
        </w:tabs>
        <w:rPr>
          <w:ins w:id="3867" w:author="Marc Reguera" w:date="2016-02-10T08:42:00Z"/>
        </w:rPr>
        <w:pPrChange w:id="3868" w:author="Marc Reguera" w:date="2016-02-10T08:39:00Z">
          <w:pPr/>
        </w:pPrChange>
      </w:pPr>
    </w:p>
    <w:p w14:paraId="06481E23" w14:textId="77777777" w:rsidR="00600A86" w:rsidRDefault="00600A86">
      <w:pPr>
        <w:tabs>
          <w:tab w:val="left" w:pos="3788"/>
        </w:tabs>
        <w:rPr>
          <w:ins w:id="3869" w:author="Marc Reguera" w:date="2016-02-10T08:42:00Z"/>
        </w:rPr>
        <w:pPrChange w:id="3870" w:author="Marc Reguera" w:date="2016-02-10T08:39:00Z">
          <w:pPr/>
        </w:pPrChange>
      </w:pPr>
    </w:p>
    <w:p w14:paraId="17B8E3E2" w14:textId="77777777" w:rsidR="00600A86" w:rsidRDefault="00600A86">
      <w:pPr>
        <w:tabs>
          <w:tab w:val="left" w:pos="3788"/>
        </w:tabs>
        <w:rPr>
          <w:ins w:id="3871" w:author="Marc Reguera" w:date="2016-02-10T08:42:00Z"/>
        </w:rPr>
        <w:pPrChange w:id="3872" w:author="Marc Reguera" w:date="2016-02-10T08:39:00Z">
          <w:pPr/>
        </w:pPrChange>
      </w:pPr>
    </w:p>
    <w:p w14:paraId="2B0B0D4D" w14:textId="77777777" w:rsidR="00600A86" w:rsidRDefault="00600A86">
      <w:pPr>
        <w:tabs>
          <w:tab w:val="left" w:pos="3788"/>
        </w:tabs>
        <w:rPr>
          <w:ins w:id="3873" w:author="Marc Reguera" w:date="2016-02-10T08:42:00Z"/>
        </w:rPr>
        <w:pPrChange w:id="3874" w:author="Marc Reguera" w:date="2016-02-10T08:39:00Z">
          <w:pPr/>
        </w:pPrChange>
      </w:pPr>
    </w:p>
    <w:p w14:paraId="6209FF4A" w14:textId="77777777" w:rsidR="00600A86" w:rsidRDefault="00600A86">
      <w:pPr>
        <w:tabs>
          <w:tab w:val="left" w:pos="3788"/>
        </w:tabs>
        <w:rPr>
          <w:ins w:id="3875" w:author="Marc Reguera" w:date="2016-02-10T08:42:00Z"/>
        </w:rPr>
        <w:pPrChange w:id="3876" w:author="Marc Reguera" w:date="2016-02-10T08:39:00Z">
          <w:pPr/>
        </w:pPrChange>
      </w:pPr>
    </w:p>
    <w:p w14:paraId="34939C31" w14:textId="77777777" w:rsidR="00600A86" w:rsidRDefault="00600A86">
      <w:pPr>
        <w:tabs>
          <w:tab w:val="left" w:pos="3788"/>
        </w:tabs>
        <w:rPr>
          <w:ins w:id="3877" w:author="Marc Reguera" w:date="2016-02-10T08:42:00Z"/>
        </w:rPr>
        <w:pPrChange w:id="3878" w:author="Marc Reguera" w:date="2016-02-10T08:39:00Z">
          <w:pPr/>
        </w:pPrChange>
      </w:pPr>
    </w:p>
    <w:p w14:paraId="1DDBC344" w14:textId="77777777" w:rsidR="00600A86" w:rsidRDefault="00600A86">
      <w:pPr>
        <w:tabs>
          <w:tab w:val="left" w:pos="3788"/>
        </w:tabs>
        <w:rPr>
          <w:ins w:id="3879" w:author="Marc Reguera" w:date="2016-02-10T08:42:00Z"/>
        </w:rPr>
        <w:pPrChange w:id="3880" w:author="Marc Reguera" w:date="2016-02-10T08:39:00Z">
          <w:pPr/>
        </w:pPrChange>
      </w:pPr>
    </w:p>
    <w:p w14:paraId="12DEDBC7" w14:textId="77777777" w:rsidR="00600A86" w:rsidRDefault="00600A86">
      <w:pPr>
        <w:tabs>
          <w:tab w:val="left" w:pos="3788"/>
        </w:tabs>
        <w:rPr>
          <w:ins w:id="3881" w:author="Marc Reguera" w:date="2016-02-10T08:42:00Z"/>
        </w:rPr>
        <w:pPrChange w:id="3882" w:author="Marc Reguera" w:date="2016-02-10T08:39:00Z">
          <w:pPr/>
        </w:pPrChange>
      </w:pPr>
    </w:p>
    <w:p w14:paraId="0AA20D21" w14:textId="77777777" w:rsidR="00600A86" w:rsidRDefault="00600A86">
      <w:pPr>
        <w:tabs>
          <w:tab w:val="left" w:pos="3788"/>
        </w:tabs>
        <w:rPr>
          <w:ins w:id="3883" w:author="Marc Reguera" w:date="2016-02-10T08:42:00Z"/>
        </w:rPr>
        <w:pPrChange w:id="3884" w:author="Marc Reguera" w:date="2016-02-10T08:39:00Z">
          <w:pPr/>
        </w:pPrChange>
      </w:pPr>
    </w:p>
    <w:p w14:paraId="05DE686F" w14:textId="77777777" w:rsidR="00600A86" w:rsidRDefault="00600A86">
      <w:pPr>
        <w:tabs>
          <w:tab w:val="left" w:pos="3788"/>
        </w:tabs>
        <w:rPr>
          <w:ins w:id="3885" w:author="Marc Reguera" w:date="2016-02-10T08:42:00Z"/>
        </w:rPr>
        <w:pPrChange w:id="3886" w:author="Marc Reguera" w:date="2016-02-10T08:39:00Z">
          <w:pPr/>
        </w:pPrChange>
      </w:pPr>
    </w:p>
    <w:p w14:paraId="40591BB4" w14:textId="77777777" w:rsidR="00600A86" w:rsidRDefault="00600A86">
      <w:pPr>
        <w:tabs>
          <w:tab w:val="left" w:pos="3788"/>
        </w:tabs>
        <w:rPr>
          <w:ins w:id="3887" w:author="Marc Reguera" w:date="2016-02-10T08:42:00Z"/>
        </w:rPr>
        <w:pPrChange w:id="3888" w:author="Marc Reguera" w:date="2016-02-10T08:39:00Z">
          <w:pPr/>
        </w:pPrChange>
      </w:pPr>
    </w:p>
    <w:p w14:paraId="358896C4" w14:textId="77777777" w:rsidR="00600A86" w:rsidRDefault="00600A86">
      <w:pPr>
        <w:tabs>
          <w:tab w:val="left" w:pos="3788"/>
        </w:tabs>
        <w:rPr>
          <w:ins w:id="3889" w:author="Marc Reguera" w:date="2016-02-10T08:42:00Z"/>
        </w:rPr>
        <w:pPrChange w:id="3890" w:author="Marc Reguera" w:date="2016-02-10T08:39:00Z">
          <w:pPr/>
        </w:pPrChange>
      </w:pPr>
    </w:p>
    <w:p w14:paraId="540CB6E4" w14:textId="77777777" w:rsidR="00600A86" w:rsidRDefault="00600A86">
      <w:pPr>
        <w:tabs>
          <w:tab w:val="left" w:pos="3788"/>
        </w:tabs>
        <w:rPr>
          <w:ins w:id="3891" w:author="Marc Reguera" w:date="2016-02-10T08:42:00Z"/>
        </w:rPr>
        <w:pPrChange w:id="3892" w:author="Marc Reguera" w:date="2016-02-10T08:39:00Z">
          <w:pPr/>
        </w:pPrChange>
      </w:pPr>
    </w:p>
    <w:p w14:paraId="06D132EE" w14:textId="3A4E6756" w:rsidR="00600A86" w:rsidDel="00D10FBA" w:rsidRDefault="00600A86">
      <w:pPr>
        <w:tabs>
          <w:tab w:val="left" w:pos="3788"/>
        </w:tabs>
        <w:rPr>
          <w:ins w:id="3893" w:author="Marc Reguera" w:date="2016-02-10T08:42:00Z"/>
          <w:del w:id="3894" w:author="Michele Hart" w:date="2016-03-03T01:47:00Z"/>
        </w:rPr>
        <w:pPrChange w:id="3895" w:author="Marc Reguera" w:date="2016-02-10T08:39:00Z">
          <w:pPr/>
        </w:pPrChange>
      </w:pPr>
    </w:p>
    <w:p w14:paraId="229B8FBB" w14:textId="6A658B31" w:rsidR="00600A86" w:rsidDel="00D10FBA" w:rsidRDefault="00600A86">
      <w:pPr>
        <w:tabs>
          <w:tab w:val="left" w:pos="3788"/>
        </w:tabs>
        <w:rPr>
          <w:ins w:id="3896" w:author="Marc Reguera" w:date="2016-02-10T08:42:00Z"/>
          <w:del w:id="3897" w:author="Michele Hart" w:date="2016-03-03T01:47:00Z"/>
        </w:rPr>
        <w:pPrChange w:id="3898" w:author="Marc Reguera" w:date="2016-02-10T08:39:00Z">
          <w:pPr/>
        </w:pPrChange>
      </w:pPr>
    </w:p>
    <w:p w14:paraId="44E5C669" w14:textId="54EBCBB4" w:rsidR="00600A86" w:rsidDel="00D10FBA" w:rsidRDefault="00600A86">
      <w:pPr>
        <w:tabs>
          <w:tab w:val="left" w:pos="3788"/>
        </w:tabs>
        <w:rPr>
          <w:ins w:id="3899" w:author="Marc Reguera" w:date="2016-02-10T08:42:00Z"/>
          <w:del w:id="3900" w:author="Michele Hart" w:date="2016-03-03T01:47:00Z"/>
        </w:rPr>
        <w:pPrChange w:id="3901" w:author="Marc Reguera" w:date="2016-02-10T08:39:00Z">
          <w:pPr/>
        </w:pPrChange>
      </w:pPr>
    </w:p>
    <w:p w14:paraId="3DF97CF1" w14:textId="1693118B" w:rsidR="00600A86" w:rsidDel="00D10FBA" w:rsidRDefault="00600A86">
      <w:pPr>
        <w:tabs>
          <w:tab w:val="left" w:pos="3788"/>
        </w:tabs>
        <w:rPr>
          <w:ins w:id="3902" w:author="Marc Reguera" w:date="2016-02-10T08:42:00Z"/>
          <w:del w:id="3903" w:author="Michele Hart" w:date="2016-03-03T01:47:00Z"/>
        </w:rPr>
        <w:pPrChange w:id="3904" w:author="Marc Reguera" w:date="2016-02-10T08:39:00Z">
          <w:pPr/>
        </w:pPrChange>
      </w:pPr>
    </w:p>
    <w:p w14:paraId="78C5F58E" w14:textId="77777777" w:rsidR="00131D5B" w:rsidRDefault="00600A86">
      <w:pPr>
        <w:pStyle w:val="Heading2"/>
        <w:rPr>
          <w:ins w:id="3905" w:author="Will Thompson" w:date="2016-02-12T10:42:00Z"/>
        </w:rPr>
        <w:pPrChange w:id="3906" w:author="Will Thompson" w:date="2016-02-12T10:42:00Z">
          <w:pPr>
            <w:pStyle w:val="Heading2Numbered"/>
          </w:pPr>
        </w:pPrChange>
      </w:pPr>
      <w:bookmarkStart w:id="3907" w:name="_Toc463088196"/>
      <w:ins w:id="3908" w:author="Marc Reguera" w:date="2016-02-10T08:42:00Z">
        <w:r>
          <w:t>Tree Map Charts</w:t>
        </w:r>
      </w:ins>
      <w:bookmarkEnd w:id="3907"/>
    </w:p>
    <w:p w14:paraId="273AF861" w14:textId="3D65D770" w:rsidR="00600A86" w:rsidRPr="007F03C7" w:rsidRDefault="00600A86">
      <w:pPr>
        <w:rPr>
          <w:ins w:id="3909" w:author="Marc Reguera" w:date="2016-02-10T08:42:00Z"/>
        </w:rPr>
        <w:pPrChange w:id="3910" w:author="Will Thompson" w:date="2016-02-12T10:42:00Z">
          <w:pPr>
            <w:pStyle w:val="Heading2Numbered"/>
          </w:pPr>
        </w:pPrChange>
      </w:pPr>
      <w:ins w:id="3911" w:author="Marc Reguera" w:date="2016-02-10T08:42:00Z">
        <w:del w:id="3912" w:author="Will Thompson" w:date="2016-02-12T10:42:00Z">
          <w:r w:rsidDel="00131D5B">
            <w:tab/>
          </w:r>
          <w:r w:rsidDel="00131D5B">
            <w:tab/>
          </w:r>
        </w:del>
        <w:r>
          <w:rPr>
            <w:noProof/>
          </w:rPr>
          <w:drawing>
            <wp:inline distT="0" distB="0" distL="0" distR="0" wp14:anchorId="713820D9" wp14:editId="11511FDE">
              <wp:extent cx="488731" cy="4572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31" cy="457200"/>
                      </a:xfrm>
                      <a:prstGeom prst="rect">
                        <a:avLst/>
                      </a:prstGeom>
                    </pic:spPr>
                  </pic:pic>
                </a:graphicData>
              </a:graphic>
            </wp:inline>
          </w:drawing>
        </w:r>
      </w:ins>
    </w:p>
    <w:p w14:paraId="1C575803" w14:textId="57B5CACE" w:rsidR="00600A86" w:rsidRDefault="00600A86" w:rsidP="00600A86">
      <w:pPr>
        <w:rPr>
          <w:ins w:id="3913" w:author="Marc Reguera" w:date="2016-02-10T08:42:00Z"/>
        </w:rPr>
      </w:pPr>
      <w:ins w:id="3914" w:author="Marc Reguera" w:date="2016-02-10T08:42:00Z">
        <w:r>
          <w:t xml:space="preserve">Tree </w:t>
        </w:r>
      </w:ins>
      <w:ins w:id="3915" w:author="Michele Hart" w:date="2016-09-14T01:25:00Z">
        <w:r w:rsidR="005E751F">
          <w:t>m</w:t>
        </w:r>
      </w:ins>
      <w:ins w:id="3916" w:author="Marc Reguera" w:date="2016-02-10T08:42:00Z">
        <w:del w:id="3917" w:author="Michele Hart" w:date="2016-09-14T01:25:00Z">
          <w:r w:rsidDel="005E751F">
            <w:delText>M</w:delText>
          </w:r>
        </w:del>
        <w:r>
          <w:t>ap</w:t>
        </w:r>
      </w:ins>
      <w:ins w:id="3918" w:author="Michele Hart" w:date="2016-09-14T01:25:00Z">
        <w:r w:rsidR="005E751F">
          <w:t>s</w:t>
        </w:r>
      </w:ins>
      <w:ins w:id="3919" w:author="Marc Reguera" w:date="2016-02-10T08:42:00Z">
        <w:r>
          <w:t xml:space="preserve"> can</w:t>
        </w:r>
      </w:ins>
      <w:ins w:id="3920" w:author="Michele Hart" w:date="2016-09-14T01:25:00Z">
        <w:r w:rsidR="005E751F">
          <w:t xml:space="preserve"> be</w:t>
        </w:r>
      </w:ins>
      <w:ins w:id="3921" w:author="Marc Reguera" w:date="2016-02-10T08:42:00Z">
        <w:r>
          <w:t xml:space="preserve"> very useful </w:t>
        </w:r>
        <w:del w:id="3922" w:author="Michele Hart" w:date="2016-09-14T01:25:00Z">
          <w:r w:rsidDel="005E751F">
            <w:delText>are</w:delText>
          </w:r>
        </w:del>
      </w:ins>
      <w:ins w:id="3923" w:author="Michele Hart" w:date="2016-09-14T01:25:00Z">
        <w:r w:rsidR="005E751F">
          <w:t>for</w:t>
        </w:r>
      </w:ins>
      <w:ins w:id="3924" w:author="Marc Reguera" w:date="2016-02-10T08:42:00Z">
        <w:r>
          <w:t xml:space="preserve"> giving </w:t>
        </w:r>
        <w:del w:id="3925" w:author="Michele Hart" w:date="2016-09-14T01:25:00Z">
          <w:r w:rsidDel="005E751F">
            <w:delText xml:space="preserve">you </w:delText>
          </w:r>
        </w:del>
        <w:r>
          <w:t xml:space="preserve">a good overview of the </w:t>
        </w:r>
      </w:ins>
      <w:ins w:id="3926" w:author="Michele Hart" w:date="2016-09-14T01:25:00Z">
        <w:r w:rsidR="005E751F">
          <w:t xml:space="preserve">relative </w:t>
        </w:r>
      </w:ins>
      <w:ins w:id="3927" w:author="Marc Reguera" w:date="2016-02-10T08:42:00Z">
        <w:r>
          <w:t xml:space="preserve">size of different components </w:t>
        </w:r>
      </w:ins>
      <w:ins w:id="3928" w:author="Michele Hart" w:date="2016-09-14T01:25:00Z">
        <w:r w:rsidR="005E751F">
          <w:t xml:space="preserve">that make up a whole -- </w:t>
        </w:r>
      </w:ins>
      <w:ins w:id="3929" w:author="Marc Reguera" w:date="2016-02-10T08:42:00Z">
        <w:r>
          <w:t>especially when you can group them by categories.  Any time I try to understand a new business, having a tree map of the main component</w:t>
        </w:r>
      </w:ins>
      <w:ins w:id="3930" w:author="Michele Hart" w:date="2016-09-14T01:18:00Z">
        <w:r w:rsidR="00564710">
          <w:t>s</w:t>
        </w:r>
      </w:ins>
      <w:ins w:id="3931" w:author="Marc Reguera" w:date="2016-02-10T08:42:00Z">
        <w:r>
          <w:t xml:space="preserve"> can be very useful in knowing the overall distribution.</w:t>
        </w:r>
      </w:ins>
    </w:p>
    <w:p w14:paraId="5DD83C76" w14:textId="44BB917E" w:rsidR="00600A86" w:rsidRDefault="00600A86" w:rsidP="00600A86">
      <w:pPr>
        <w:rPr>
          <w:ins w:id="3932" w:author="Marc Reguera" w:date="2016-02-10T08:42:00Z"/>
        </w:rPr>
      </w:pPr>
      <w:ins w:id="3933" w:author="Marc Reguera" w:date="2016-02-10T08:42:00Z">
        <w:r>
          <w:t xml:space="preserve">In the first chart </w:t>
        </w:r>
        <w:del w:id="3934" w:author="Michele Hart" w:date="2016-09-14T01:26:00Z">
          <w:r w:rsidDel="005E751F">
            <w:delText>shown</w:delText>
          </w:r>
        </w:del>
      </w:ins>
      <w:ins w:id="3935" w:author="Michele Hart" w:date="2016-09-14T01:26:00Z">
        <w:r w:rsidR="005E751F">
          <w:t>below</w:t>
        </w:r>
      </w:ins>
      <w:ins w:id="3936" w:author="Marc Reguera" w:date="2016-02-10T08:42:00Z">
        <w:r>
          <w:t xml:space="preserve">, we can see right away that Brazil </w:t>
        </w:r>
        <w:del w:id="3937" w:author="Michele Hart" w:date="2016-09-14T01:19:00Z">
          <w:r w:rsidDel="00564710">
            <w:delText>is</w:delText>
          </w:r>
        </w:del>
      </w:ins>
      <w:ins w:id="3938" w:author="Michele Hart" w:date="2016-09-14T01:19:00Z">
        <w:r w:rsidR="00564710">
          <w:t>makes up</w:t>
        </w:r>
      </w:ins>
      <w:ins w:id="3939" w:author="Marc Reguera" w:date="2016-02-10T08:42:00Z">
        <w:r>
          <w:t xml:space="preserve"> ~ ½ </w:t>
        </w:r>
        <w:del w:id="3940" w:author="Michele Hart" w:date="2016-09-14T01:19:00Z">
          <w:r w:rsidDel="00564710">
            <w:delText xml:space="preserve">the size </w:delText>
          </w:r>
        </w:del>
        <w:r>
          <w:t>of South America</w:t>
        </w:r>
      </w:ins>
      <w:ins w:id="3941" w:author="Michele Hart" w:date="2016-09-14T01:19:00Z">
        <w:r w:rsidR="00564710">
          <w:t>’s</w:t>
        </w:r>
      </w:ins>
      <w:ins w:id="3942" w:author="Marc Reguera" w:date="2016-02-10T08:42:00Z">
        <w:r>
          <w:t xml:space="preserve"> GDP and that </w:t>
        </w:r>
        <w:commentRangeStart w:id="3943"/>
        <w:r>
          <w:t xml:space="preserve">Venezuela </w:t>
        </w:r>
      </w:ins>
      <w:ins w:id="3944" w:author="Michele Hart" w:date="2016-09-14T01:19:00Z">
        <w:r w:rsidR="00564710">
          <w:t>and</w:t>
        </w:r>
      </w:ins>
      <w:ins w:id="3945" w:author="Marc Reguera" w:date="2016-02-10T08:42:00Z">
        <w:del w:id="3946" w:author="Michele Hart" w:date="2016-09-14T01:19:00Z">
          <w:r w:rsidDel="00564710">
            <w:delText>&amp;</w:delText>
          </w:r>
        </w:del>
        <w:r>
          <w:t xml:space="preserve"> Argentina are roughly the same size</w:t>
        </w:r>
      </w:ins>
      <w:commentRangeEnd w:id="3943"/>
      <w:r w:rsidR="005E751F">
        <w:rPr>
          <w:rStyle w:val="CommentReference"/>
        </w:rPr>
        <w:commentReference w:id="3943"/>
      </w:r>
    </w:p>
    <w:p w14:paraId="4B945EBF" w14:textId="4BC3D30E" w:rsidR="00600A86" w:rsidRDefault="00600A86" w:rsidP="00600A86">
      <w:pPr>
        <w:rPr>
          <w:ins w:id="3947" w:author="Marc Reguera" w:date="2016-02-10T08:42:00Z"/>
        </w:rPr>
      </w:pPr>
      <w:ins w:id="3948" w:author="Marc Reguera" w:date="2016-02-10T08:42:00Z">
        <w:r>
          <w:t xml:space="preserve">If you want to have broader context </w:t>
        </w:r>
      </w:ins>
      <w:ins w:id="3949" w:author="Michele Hart" w:date="2016-09-14T01:21:00Z">
        <w:r w:rsidR="005E751F">
          <w:t>and</w:t>
        </w:r>
      </w:ins>
      <w:ins w:id="3950" w:author="Marc Reguera" w:date="2016-02-10T08:42:00Z">
        <w:del w:id="3951" w:author="Michele Hart" w:date="2016-09-14T01:21:00Z">
          <w:r w:rsidDel="005E751F">
            <w:delText>&amp;</w:delText>
          </w:r>
        </w:del>
        <w:r>
          <w:t xml:space="preserve"> still have an idea of the </w:t>
        </w:r>
        <w:del w:id="3952" w:author="Michele Hart" w:date="2016-09-14T01:26:00Z">
          <w:r w:rsidDel="005E751F">
            <w:delText>size</w:delText>
          </w:r>
        </w:del>
      </w:ins>
      <w:ins w:id="3953" w:author="Michele Hart" w:date="2016-09-14T01:26:00Z">
        <w:r w:rsidR="005E751F">
          <w:t>impact of the</w:t>
        </w:r>
      </w:ins>
      <w:ins w:id="3954" w:author="Marc Reguera" w:date="2016-02-10T08:42:00Z">
        <w:del w:id="3955" w:author="Michele Hart" w:date="2016-09-14T01:26:00Z">
          <w:r w:rsidDel="005E751F">
            <w:delText xml:space="preserve"> of top</w:delText>
          </w:r>
        </w:del>
      </w:ins>
      <w:ins w:id="3956" w:author="Michele Hart" w:date="2016-09-14T01:26:00Z">
        <w:r w:rsidR="005E751F">
          <w:t xml:space="preserve"> top contributing</w:t>
        </w:r>
      </w:ins>
      <w:ins w:id="3957" w:author="Marc Reguera" w:date="2016-02-10T08:42:00Z">
        <w:r>
          <w:t xml:space="preserve"> countries, you can </w:t>
        </w:r>
      </w:ins>
      <w:ins w:id="3958" w:author="Michele Hart" w:date="2016-09-14T01:22:00Z">
        <w:r w:rsidR="005E751F">
          <w:t>create visual hierarchies with category members</w:t>
        </w:r>
      </w:ins>
      <w:ins w:id="3959" w:author="Michele Hart" w:date="2016-09-14T01:23:00Z">
        <w:r w:rsidR="005E751F">
          <w:t xml:space="preserve"> (countries)</w:t>
        </w:r>
      </w:ins>
      <w:ins w:id="3960" w:author="Michele Hart" w:date="2016-09-14T01:22:00Z">
        <w:r w:rsidR="005E751F">
          <w:t xml:space="preserve"> nested inside</w:t>
        </w:r>
      </w:ins>
      <w:ins w:id="3961" w:author="Michele Hart" w:date="2016-09-14T01:23:00Z">
        <w:r w:rsidR="005E751F">
          <w:t xml:space="preserve"> regions</w:t>
        </w:r>
      </w:ins>
      <w:ins w:id="3962" w:author="Michele Hart" w:date="2016-09-14T01:22:00Z">
        <w:r w:rsidR="005E751F">
          <w:t xml:space="preserve">. </w:t>
        </w:r>
      </w:ins>
      <w:ins w:id="3963" w:author="Michele Hart" w:date="2016-09-14T01:28:00Z">
        <w:r w:rsidR="005E751F">
          <w:t xml:space="preserve">The second tree map </w:t>
        </w:r>
      </w:ins>
      <w:ins w:id="3964" w:author="Michele Hart" w:date="2016-09-14T01:23:00Z">
        <w:r w:rsidR="005E751F">
          <w:t>gives us</w:t>
        </w:r>
      </w:ins>
      <w:ins w:id="3965" w:author="Marc Reguera" w:date="2016-02-10T08:42:00Z">
        <w:del w:id="3966" w:author="Michele Hart" w:date="2016-09-14T01:23:00Z">
          <w:r w:rsidDel="005E751F">
            <w:delText>categorize the countries by region to get</w:delText>
          </w:r>
        </w:del>
        <w:r>
          <w:t xml:space="preserve"> an idea</w:t>
        </w:r>
      </w:ins>
      <w:ins w:id="3967" w:author="Michele Hart" w:date="2016-09-14T01:24:00Z">
        <w:r w:rsidR="005E751F">
          <w:t>,</w:t>
        </w:r>
      </w:ins>
      <w:ins w:id="3968" w:author="Marc Reguera" w:date="2016-02-10T08:42:00Z">
        <w:r>
          <w:t xml:space="preserve"> first and foremost</w:t>
        </w:r>
      </w:ins>
      <w:ins w:id="3969" w:author="Michele Hart" w:date="2016-09-14T01:24:00Z">
        <w:r w:rsidR="005E751F">
          <w:t>,</w:t>
        </w:r>
      </w:ins>
      <w:ins w:id="3970" w:author="Marc Reguera" w:date="2016-02-10T08:42:00Z">
        <w:r>
          <w:t xml:space="preserve"> of the relative size of the regions and then</w:t>
        </w:r>
      </w:ins>
      <w:ins w:id="3971" w:author="Michele Hart" w:date="2016-09-14T01:28:00Z">
        <w:r w:rsidR="005E751F">
          <w:t xml:space="preserve">, within each region, </w:t>
        </w:r>
      </w:ins>
      <w:ins w:id="3972" w:author="Marc Reguera" w:date="2016-02-10T08:42:00Z">
        <w:del w:id="3973" w:author="Michele Hart" w:date="2016-09-14T01:28:00Z">
          <w:r w:rsidDel="005E751F">
            <w:delText xml:space="preserve"> </w:delText>
          </w:r>
        </w:del>
      </w:ins>
      <w:ins w:id="3974" w:author="Michele Hart" w:date="2016-09-14T01:23:00Z">
        <w:r w:rsidR="005E751F">
          <w:t xml:space="preserve">we can </w:t>
        </w:r>
      </w:ins>
      <w:ins w:id="3975" w:author="Marc Reguera" w:date="2016-02-10T08:42:00Z">
        <w:r>
          <w:t>see</w:t>
        </w:r>
      </w:ins>
      <w:ins w:id="3976" w:author="Michele Hart" w:date="2016-09-14T01:29:00Z">
        <w:r w:rsidR="005E751F">
          <w:t xml:space="preserve"> which individual countries contribute the most. </w:t>
        </w:r>
      </w:ins>
      <w:ins w:id="3977" w:author="Marc Reguera" w:date="2016-02-10T08:42:00Z">
        <w:del w:id="3978" w:author="Michele Hart" w:date="2016-09-14T01:29:00Z">
          <w:r w:rsidDel="005E751F">
            <w:delText xml:space="preserve"> top countries</w:delText>
          </w:r>
        </w:del>
        <w:del w:id="3979" w:author="Michele Hart" w:date="2016-09-14T01:24:00Z">
          <w:r w:rsidDel="005E751F">
            <w:delText xml:space="preserve"> </w:delText>
          </w:r>
        </w:del>
        <w:del w:id="3980" w:author="Michele Hart" w:date="2016-09-14T01:29:00Z">
          <w:r w:rsidDel="005E751F">
            <w:delText xml:space="preserve">in those regions.  </w:delText>
          </w:r>
        </w:del>
      </w:ins>
      <w:ins w:id="3981" w:author="Michele Hart" w:date="2016-09-14T01:29:00Z">
        <w:r w:rsidR="005E751F">
          <w:t xml:space="preserve">We see that there are </w:t>
        </w:r>
      </w:ins>
      <w:ins w:id="3982" w:author="Michele Hart" w:date="2016-09-14T01:24:00Z">
        <w:r w:rsidR="005E751F">
          <w:t xml:space="preserve">three </w:t>
        </w:r>
      </w:ins>
      <w:ins w:id="3983" w:author="Marc Reguera" w:date="2016-02-10T08:42:00Z">
        <w:del w:id="3984" w:author="Michele Hart" w:date="2016-09-14T01:24:00Z">
          <w:r w:rsidDel="005E751F">
            <w:delText xml:space="preserve">This what is shown in the </w:delText>
          </w:r>
        </w:del>
        <w:del w:id="3985" w:author="Michele Hart" w:date="2016-09-14T01:21:00Z">
          <w:r w:rsidDel="005E751F">
            <w:delText>2</w:delText>
          </w:r>
          <w:r w:rsidRPr="007F03C7" w:rsidDel="005E751F">
            <w:rPr>
              <w:vertAlign w:val="superscript"/>
            </w:rPr>
            <w:delText>nd</w:delText>
          </w:r>
        </w:del>
        <w:del w:id="3986" w:author="Michele Hart" w:date="2016-09-14T01:24:00Z">
          <w:r w:rsidDel="005E751F">
            <w:delText xml:space="preserve"> chart where you see the </w:delText>
          </w:r>
        </w:del>
      </w:ins>
      <w:ins w:id="3987" w:author="Michele Hart" w:date="2016-09-14T01:24:00Z">
        <w:r w:rsidR="005E751F">
          <w:t>massive</w:t>
        </w:r>
      </w:ins>
      <w:ins w:id="3988" w:author="Michele Hart" w:date="2016-09-14T01:21:00Z">
        <w:r w:rsidR="005E751F">
          <w:t xml:space="preserve"> </w:t>
        </w:r>
      </w:ins>
      <w:ins w:id="3989" w:author="Marc Reguera" w:date="2016-02-10T08:42:00Z">
        <w:del w:id="3990" w:author="Michele Hart" w:date="2016-09-14T01:21:00Z">
          <w:r w:rsidDel="005E751F">
            <w:delText xml:space="preserve">3 big </w:delText>
          </w:r>
        </w:del>
        <w:r>
          <w:t xml:space="preserve">regions </w:t>
        </w:r>
        <w:del w:id="3991" w:author="Michele Hart" w:date="2016-09-14T01:21:00Z">
          <w:r w:rsidDel="005E751F">
            <w:delText xml:space="preserve">massive size </w:delText>
          </w:r>
        </w:del>
        <w:r>
          <w:t xml:space="preserve">(Europe, Asia &amp; North America) and </w:t>
        </w:r>
      </w:ins>
      <w:ins w:id="3992" w:author="Michele Hart" w:date="2016-09-14T01:25:00Z">
        <w:r w:rsidR="005E751F">
          <w:t xml:space="preserve">within those we can easily see </w:t>
        </w:r>
      </w:ins>
      <w:ins w:id="3993" w:author="Marc Reguera" w:date="2016-02-10T08:42:00Z">
        <w:r>
          <w:t>the top countries</w:t>
        </w:r>
        <w:del w:id="3994" w:author="Michele Hart" w:date="2016-09-14T01:29:00Z">
          <w:r w:rsidDel="005E751F">
            <w:delText xml:space="preserve"> in these 3 regions</w:delText>
          </w:r>
        </w:del>
        <w:r>
          <w:t>.</w:t>
        </w:r>
      </w:ins>
    </w:p>
    <w:p w14:paraId="1603A419" w14:textId="6FE5CF00" w:rsidR="00600A86" w:rsidRDefault="00600A86" w:rsidP="00600A86">
      <w:pPr>
        <w:rPr>
          <w:ins w:id="3995" w:author="Marc Reguera" w:date="2016-02-10T08:42:00Z"/>
        </w:rPr>
      </w:pPr>
      <w:ins w:id="3996" w:author="Marc Reguera" w:date="2016-02-10T08:42:00Z">
        <w:r>
          <w:t>The main limitation of a tree map is the limited ability to compare the different rectangles beyond the top ones.  It is a good chart for an overview but I recommend using columns/bars to have more precise</w:t>
        </w:r>
      </w:ins>
      <w:ins w:id="3997" w:author="Michele Hart" w:date="2016-09-14T01:25:00Z">
        <w:r w:rsidR="005E751F">
          <w:t xml:space="preserve"> </w:t>
        </w:r>
      </w:ins>
      <w:ins w:id="3998" w:author="Marc Reguera" w:date="2016-02-10T08:42:00Z">
        <w:del w:id="3999" w:author="Will Thompson" w:date="2016-02-11T15:45:00Z">
          <w:r w:rsidDel="002367E7">
            <w:delText xml:space="preserve">d </w:delText>
          </w:r>
        </w:del>
        <w:r>
          <w:t>idea of the relative size of different components.</w:t>
        </w:r>
      </w:ins>
    </w:p>
    <w:p w14:paraId="24BB1D57" w14:textId="77777777" w:rsidR="00600A86" w:rsidRDefault="00600A86" w:rsidP="00600A86">
      <w:pPr>
        <w:rPr>
          <w:ins w:id="4000" w:author="Marc Reguera" w:date="2016-02-10T08:42:00Z"/>
        </w:rPr>
      </w:pPr>
    </w:p>
    <w:p w14:paraId="3961464F" w14:textId="3CD741B4" w:rsidR="00600A86" w:rsidDel="00564710" w:rsidRDefault="00600A86" w:rsidP="00600A86">
      <w:pPr>
        <w:rPr>
          <w:ins w:id="4001" w:author="Marc Reguera" w:date="2016-02-10T08:42:00Z"/>
          <w:moveFrom w:id="4002" w:author="Michele Hart" w:date="2016-09-14T01:18:00Z"/>
        </w:rPr>
      </w:pPr>
      <w:moveFromRangeStart w:id="4003" w:author="Michele Hart" w:date="2016-09-14T01:18:00Z" w:name="move461579240"/>
      <w:moveFrom w:id="4004" w:author="Michele Hart" w:date="2016-09-14T01:18:00Z">
        <w:ins w:id="4005" w:author="Marc Reguera" w:date="2016-02-10T08:42:00Z">
          <w:r w:rsidDel="00564710">
            <w:t>For more information on Tree Maps, feel free to click on links below.</w:t>
          </w:r>
        </w:ins>
      </w:moveFrom>
    </w:p>
    <w:p w14:paraId="63D304E9" w14:textId="104669C2" w:rsidR="00600A86" w:rsidDel="00564710" w:rsidRDefault="00600A86" w:rsidP="00600A86">
      <w:pPr>
        <w:rPr>
          <w:ins w:id="4006" w:author="Marc Reguera" w:date="2016-02-10T08:42:00Z"/>
          <w:moveFrom w:id="4007" w:author="Michele Hart" w:date="2016-09-14T01:18:00Z"/>
        </w:rPr>
      </w:pPr>
      <w:moveFrom w:id="4008" w:author="Michele Hart" w:date="2016-09-14T01:18:00Z">
        <w:ins w:id="4009" w:author="Marc Reguera" w:date="2016-02-10T08:42:00Z">
          <w:r w:rsidDel="00564710">
            <w:fldChar w:fldCharType="begin"/>
          </w:r>
          <w:r w:rsidDel="00564710">
            <w:instrText xml:space="preserve"> HYPERLINK "http://www.perceptualedge.com/articles/b-eye/treemaps.pdf" </w:instrText>
          </w:r>
          <w:r w:rsidDel="00564710">
            <w:fldChar w:fldCharType="separate"/>
          </w:r>
          <w:r w:rsidRPr="00800E9D" w:rsidDel="00564710">
            <w:rPr>
              <w:rStyle w:val="Hyperlink"/>
            </w:rPr>
            <w:t>http://www.perceptualedge.com/articles/b-eye/treemaps.pdf</w:t>
          </w:r>
          <w:r w:rsidDel="00564710">
            <w:rPr>
              <w:rStyle w:val="Hyperlink"/>
            </w:rPr>
            <w:fldChar w:fldCharType="end"/>
          </w:r>
        </w:ins>
      </w:moveFrom>
    </w:p>
    <w:p w14:paraId="31705209" w14:textId="7C9EE10B" w:rsidR="00600A86" w:rsidDel="00564710" w:rsidRDefault="00600A86" w:rsidP="00600A86">
      <w:pPr>
        <w:rPr>
          <w:ins w:id="4010" w:author="Marc Reguera" w:date="2016-02-10T08:42:00Z"/>
          <w:moveFrom w:id="4011" w:author="Michele Hart" w:date="2016-09-14T01:18:00Z"/>
        </w:rPr>
      </w:pPr>
      <w:moveFrom w:id="4012" w:author="Michele Hart" w:date="2016-09-14T01:18:00Z">
        <w:ins w:id="4013" w:author="Marc Reguera" w:date="2016-02-10T08:42:00Z">
          <w:r w:rsidDel="00564710">
            <w:fldChar w:fldCharType="begin"/>
          </w:r>
          <w:r w:rsidDel="00564710">
            <w:instrText xml:space="preserve"> HYPERLINK "http://www.datavizcatalogue.com/methods/treemap.html" \l ".VYhylI3bL7Y" </w:instrText>
          </w:r>
          <w:r w:rsidDel="00564710">
            <w:fldChar w:fldCharType="separate"/>
          </w:r>
          <w:r w:rsidRPr="00800E9D" w:rsidDel="00564710">
            <w:rPr>
              <w:rStyle w:val="Hyperlink"/>
            </w:rPr>
            <w:t>http://www.datavizcatalogue.com/methods/treemap.html#.VYhylI3bL7Y</w:t>
          </w:r>
          <w:r w:rsidDel="00564710">
            <w:rPr>
              <w:rStyle w:val="Hyperlink"/>
            </w:rPr>
            <w:fldChar w:fldCharType="end"/>
          </w:r>
        </w:ins>
      </w:moveFrom>
    </w:p>
    <w:moveFromRangeEnd w:id="4003"/>
    <w:p w14:paraId="3D07F29E" w14:textId="77777777" w:rsidR="00600A86" w:rsidRDefault="00600A86" w:rsidP="00600A86">
      <w:pPr>
        <w:rPr>
          <w:ins w:id="4014" w:author="Marc Reguera" w:date="2016-02-10T08:42:00Z"/>
        </w:rPr>
      </w:pPr>
    </w:p>
    <w:p w14:paraId="0085713C" w14:textId="30C07826" w:rsidR="002367E7" w:rsidRDefault="002367E7" w:rsidP="00600A86">
      <w:pPr>
        <w:rPr>
          <w:ins w:id="4015" w:author="Will Thompson" w:date="2016-02-11T15:45:00Z"/>
        </w:rPr>
      </w:pPr>
    </w:p>
    <w:p w14:paraId="38055882" w14:textId="77777777" w:rsidR="002367E7" w:rsidRDefault="002367E7">
      <w:pPr>
        <w:rPr>
          <w:ins w:id="4016" w:author="Will Thompson" w:date="2016-02-11T15:45:00Z"/>
        </w:rPr>
      </w:pPr>
      <w:ins w:id="4017" w:author="Will Thompson" w:date="2016-02-11T15:45:00Z">
        <w:r>
          <w:br w:type="page"/>
        </w:r>
      </w:ins>
    </w:p>
    <w:p w14:paraId="62CE163B" w14:textId="1FC7E5CE" w:rsidR="002367E7" w:rsidRDefault="002367E7" w:rsidP="00600A86">
      <w:pPr>
        <w:rPr>
          <w:ins w:id="4018" w:author="Will Thompson" w:date="2016-02-11T15:45:00Z"/>
        </w:rPr>
      </w:pPr>
      <w:ins w:id="4019" w:author="Will Thompson" w:date="2016-02-11T15:45:00Z">
        <w:del w:id="4020" w:author="Michele Hart" w:date="2016-09-14T01:30:00Z">
          <w:r w:rsidDel="00371140">
            <w:lastRenderedPageBreak/>
            <w:delText>As an</w:delText>
          </w:r>
        </w:del>
      </w:ins>
      <w:ins w:id="4021" w:author="Michele Hart" w:date="2016-09-14T01:30:00Z">
        <w:r w:rsidR="00371140">
          <w:t>For</w:t>
        </w:r>
      </w:ins>
      <w:ins w:id="4022" w:author="Will Thompson" w:date="2016-02-11T15:45:00Z">
        <w:r>
          <w:t xml:space="preserve"> example, the first tree</w:t>
        </w:r>
      </w:ins>
      <w:ins w:id="4023" w:author="Michele Hart" w:date="2016-09-14T01:30:00Z">
        <w:r w:rsidR="00371140">
          <w:t xml:space="preserve"> </w:t>
        </w:r>
      </w:ins>
      <w:ins w:id="4024" w:author="Will Thompson" w:date="2016-02-11T15:45:00Z">
        <w:r>
          <w:t xml:space="preserve">map gives a broad indication of the </w:t>
        </w:r>
      </w:ins>
      <w:ins w:id="4025" w:author="Will Thompson" w:date="2016-02-11T15:46:00Z">
        <w:r>
          <w:t xml:space="preserve">order of the GDP size, but it’s hard to identify specific differences between countries, particularly the smaller </w:t>
        </w:r>
      </w:ins>
      <w:ins w:id="4026" w:author="Michele Hart" w:date="2016-09-14T01:30:00Z">
        <w:r w:rsidR="00371140">
          <w:t xml:space="preserve">unlabeled </w:t>
        </w:r>
      </w:ins>
      <w:ins w:id="4027" w:author="Will Thompson" w:date="2016-02-11T15:46:00Z">
        <w:r>
          <w:t xml:space="preserve">boxes. For this </w:t>
        </w:r>
        <w:del w:id="4028" w:author="Michele Hart" w:date="2016-09-14T01:30:00Z">
          <w:r w:rsidDel="00371140">
            <w:delText>chart</w:delText>
          </w:r>
        </w:del>
      </w:ins>
      <w:ins w:id="4029" w:author="Michele Hart" w:date="2016-09-14T01:30:00Z">
        <w:r w:rsidR="00371140">
          <w:t>data</w:t>
        </w:r>
      </w:ins>
      <w:ins w:id="4030" w:author="Will Thompson" w:date="2016-02-11T15:46:00Z">
        <w:r>
          <w:t xml:space="preserve">, where a single grouping is compared, a bar or column chart </w:t>
        </w:r>
        <w:del w:id="4031" w:author="Michele Hart" w:date="2016-09-14T01:31:00Z">
          <w:r w:rsidDel="00371140">
            <w:delText>would probably</w:delText>
          </w:r>
        </w:del>
      </w:ins>
      <w:ins w:id="4032" w:author="Michele Hart" w:date="2016-09-14T01:31:00Z">
        <w:r w:rsidR="00371140">
          <w:t>might</w:t>
        </w:r>
      </w:ins>
      <w:ins w:id="4033" w:author="Will Thompson" w:date="2016-02-11T15:46:00Z">
        <w:r>
          <w:t xml:space="preserve"> be </w:t>
        </w:r>
      </w:ins>
      <w:ins w:id="4034" w:author="Michele Hart" w:date="2016-09-14T01:31:00Z">
        <w:r w:rsidR="00371140">
          <w:t xml:space="preserve">a </w:t>
        </w:r>
      </w:ins>
      <w:ins w:id="4035" w:author="Will Thompson" w:date="2016-02-11T15:46:00Z">
        <w:r>
          <w:t>better</w:t>
        </w:r>
      </w:ins>
      <w:ins w:id="4036" w:author="Michele Hart" w:date="2016-09-14T01:31:00Z">
        <w:r w:rsidR="00371140">
          <w:t xml:space="preserve"> choice</w:t>
        </w:r>
      </w:ins>
      <w:ins w:id="4037" w:author="Will Thompson" w:date="2016-02-11T15:46:00Z">
        <w:r>
          <w:t>.</w:t>
        </w:r>
      </w:ins>
    </w:p>
    <w:p w14:paraId="74F37EF2" w14:textId="198FAF2D" w:rsidR="00600A86" w:rsidRDefault="00600A86" w:rsidP="00600A86">
      <w:pPr>
        <w:rPr>
          <w:ins w:id="4038" w:author="Will Thompson" w:date="2016-02-11T15:47:00Z"/>
        </w:rPr>
      </w:pPr>
      <w:ins w:id="4039" w:author="Marc Reguera" w:date="2016-02-10T08:42:00Z">
        <w:r>
          <w:rPr>
            <w:noProof/>
          </w:rPr>
          <w:drawing>
            <wp:inline distT="0" distB="0" distL="0" distR="0" wp14:anchorId="70404503" wp14:editId="6CA47B39">
              <wp:extent cx="5943600" cy="7146925"/>
              <wp:effectExtent l="19050" t="19050" r="19050" b="158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146925"/>
                      </a:xfrm>
                      <a:prstGeom prst="rect">
                        <a:avLst/>
                      </a:prstGeom>
                      <a:ln>
                        <a:solidFill>
                          <a:schemeClr val="tx1"/>
                        </a:solidFill>
                      </a:ln>
                    </pic:spPr>
                  </pic:pic>
                </a:graphicData>
              </a:graphic>
            </wp:inline>
          </w:drawing>
        </w:r>
      </w:ins>
    </w:p>
    <w:p w14:paraId="3840135C" w14:textId="1BD29B96" w:rsidR="002367E7" w:rsidRDefault="002367E7" w:rsidP="00600A86">
      <w:pPr>
        <w:rPr>
          <w:ins w:id="4040" w:author="Marc Reguera" w:date="2016-02-10T08:42:00Z"/>
        </w:rPr>
      </w:pPr>
      <w:ins w:id="4041" w:author="Will Thompson" w:date="2016-02-11T15:47:00Z">
        <w:r>
          <w:lastRenderedPageBreak/>
          <w:t xml:space="preserve">Now that we’ve added </w:t>
        </w:r>
        <w:del w:id="4042" w:author="Michele Hart" w:date="2016-09-14T01:32:00Z">
          <w:r w:rsidDel="00371140">
            <w:delText>a grouping</w:delText>
          </w:r>
        </w:del>
      </w:ins>
      <w:ins w:id="4043" w:author="Michele Hart" w:date="2016-09-14T01:32:00Z">
        <w:r w:rsidR="00371140">
          <w:t xml:space="preserve">another level of data, </w:t>
        </w:r>
      </w:ins>
      <w:ins w:id="4044" w:author="Will Thompson" w:date="2016-02-11T15:47:00Z">
        <w:del w:id="4045" w:author="Michele Hart" w:date="2016-09-14T01:32:00Z">
          <w:r w:rsidDel="00371140">
            <w:delText xml:space="preserve"> level of </w:delText>
          </w:r>
        </w:del>
        <w:r>
          <w:t>Region</w:t>
        </w:r>
      </w:ins>
      <w:ins w:id="4046" w:author="Michele Hart" w:date="2016-09-14T01:32:00Z">
        <w:r w:rsidR="00371140">
          <w:t xml:space="preserve">, </w:t>
        </w:r>
      </w:ins>
      <w:ins w:id="4047" w:author="Will Thompson" w:date="2016-02-11T15:47:00Z">
        <w:del w:id="4048" w:author="Michele Hart" w:date="2016-09-14T01:32:00Z">
          <w:r w:rsidDel="00371140">
            <w:delText xml:space="preserve"> </w:delText>
          </w:r>
        </w:del>
        <w:r>
          <w:t xml:space="preserve">we can see the overall </w:t>
        </w:r>
        <w:del w:id="4049" w:author="Michele Hart" w:date="2016-09-14T01:32:00Z">
          <w:r w:rsidDel="00371140">
            <w:delText>order of</w:delText>
          </w:r>
        </w:del>
      </w:ins>
      <w:ins w:id="4050" w:author="Michele Hart" w:date="2016-09-14T01:32:00Z">
        <w:r w:rsidR="00371140">
          <w:t>contribution to</w:t>
        </w:r>
      </w:ins>
      <w:ins w:id="4051" w:author="Will Thompson" w:date="2016-02-11T15:47:00Z">
        <w:r>
          <w:t xml:space="preserve"> GDP </w:t>
        </w:r>
        <w:del w:id="4052" w:author="Michele Hart" w:date="2016-09-14T01:32:00Z">
          <w:r w:rsidDel="00371140">
            <w:delText>for the</w:delText>
          </w:r>
        </w:del>
      </w:ins>
      <w:ins w:id="4053" w:author="Michele Hart" w:date="2016-09-14T01:32:00Z">
        <w:r w:rsidR="00371140">
          <w:t>by</w:t>
        </w:r>
      </w:ins>
      <w:ins w:id="4054" w:author="Will Thompson" w:date="2016-02-11T15:47:00Z">
        <w:r>
          <w:t xml:space="preserve"> </w:t>
        </w:r>
      </w:ins>
      <w:ins w:id="4055" w:author="Michele Hart" w:date="2016-09-14T01:31:00Z">
        <w:r w:rsidR="00371140">
          <w:t>r</w:t>
        </w:r>
      </w:ins>
      <w:ins w:id="4056" w:author="Will Thompson" w:date="2016-02-11T15:47:00Z">
        <w:del w:id="4057" w:author="Michele Hart" w:date="2016-09-14T01:31:00Z">
          <w:r w:rsidDel="00371140">
            <w:delText>R</w:delText>
          </w:r>
        </w:del>
        <w:r>
          <w:t xml:space="preserve">egions, as well as the relative </w:t>
        </w:r>
        <w:del w:id="4058" w:author="Michele Hart" w:date="2016-09-14T01:32:00Z">
          <w:r w:rsidDel="00371140">
            <w:delText>sizes</w:delText>
          </w:r>
        </w:del>
      </w:ins>
      <w:ins w:id="4059" w:author="Michele Hart" w:date="2016-09-14T01:32:00Z">
        <w:r w:rsidR="00371140">
          <w:t>impact</w:t>
        </w:r>
      </w:ins>
      <w:ins w:id="4060" w:author="Will Thompson" w:date="2016-02-11T15:47:00Z">
        <w:r>
          <w:t xml:space="preserve"> within the </w:t>
        </w:r>
      </w:ins>
      <w:ins w:id="4061" w:author="Michele Hart" w:date="2016-09-14T01:33:00Z">
        <w:r w:rsidR="00371140">
          <w:t>r</w:t>
        </w:r>
      </w:ins>
      <w:ins w:id="4062" w:author="Will Thompson" w:date="2016-02-11T15:47:00Z">
        <w:del w:id="4063" w:author="Michele Hart" w:date="2016-09-14T01:33:00Z">
          <w:r w:rsidDel="00371140">
            <w:delText>R</w:delText>
          </w:r>
        </w:del>
        <w:r>
          <w:t>egion</w:t>
        </w:r>
      </w:ins>
      <w:ins w:id="4064" w:author="Michele Hart" w:date="2016-09-14T01:33:00Z">
        <w:r w:rsidR="00371140">
          <w:t>s</w:t>
        </w:r>
      </w:ins>
      <w:ins w:id="4065" w:author="Will Thompson" w:date="2016-02-11T15:47:00Z">
        <w:r>
          <w:t>. Beware</w:t>
        </w:r>
      </w:ins>
      <w:ins w:id="4066" w:author="Michele Hart" w:date="2016-09-14T01:33:00Z">
        <w:r w:rsidR="00371140">
          <w:t xml:space="preserve"> that</w:t>
        </w:r>
      </w:ins>
      <w:ins w:id="4067" w:author="Will Thompson" w:date="2016-02-11T15:47:00Z">
        <w:r>
          <w:t xml:space="preserve"> </w:t>
        </w:r>
      </w:ins>
      <w:ins w:id="4068" w:author="Will Thompson" w:date="2016-02-11T15:48:00Z">
        <w:r>
          <w:t>doing</w:t>
        </w:r>
      </w:ins>
      <w:ins w:id="4069" w:author="Will Thompson" w:date="2016-02-11T15:47:00Z">
        <w:r>
          <w:t xml:space="preserve"> </w:t>
        </w:r>
      </w:ins>
      <w:ins w:id="4070" w:author="Will Thompson" w:date="2016-02-11T15:48:00Z">
        <w:r>
          <w:t xml:space="preserve">this with non-summative measure </w:t>
        </w:r>
        <w:commentRangeStart w:id="4071"/>
        <w:r>
          <w:t>(such as a</w:t>
        </w:r>
      </w:ins>
      <w:commentRangeEnd w:id="4071"/>
      <w:ins w:id="4072" w:author="Will Thompson" w:date="2016-09-21T09:28:00Z">
        <w:r w:rsidR="004A3295">
          <w:t>v</w:t>
        </w:r>
        <w:r w:rsidR="00063C79">
          <w:t xml:space="preserve">erages) where the sum of the </w:t>
        </w:r>
      </w:ins>
      <w:ins w:id="4073" w:author="Will Thompson" w:date="2016-09-21T09:33:00Z">
        <w:r w:rsidR="00063C79">
          <w:t>detailed</w:t>
        </w:r>
      </w:ins>
      <w:ins w:id="4074" w:author="Will Thompson" w:date="2016-09-21T09:28:00Z">
        <w:r w:rsidR="00063C79">
          <w:t xml:space="preserve"> </w:t>
        </w:r>
      </w:ins>
      <w:ins w:id="4075" w:author="Will Thompson" w:date="2016-09-21T09:32:00Z">
        <w:r w:rsidR="00063C79">
          <w:t xml:space="preserve">might not </w:t>
        </w:r>
      </w:ins>
      <w:ins w:id="4076" w:author="Will Thompson" w:date="2016-09-21T09:33:00Z">
        <w:r w:rsidR="00063C79">
          <w:t>represent the actual value at the aggregate level.</w:t>
        </w:r>
      </w:ins>
      <w:del w:id="4077" w:author="Will Thompson" w:date="2016-09-21T09:28:00Z">
        <w:r w:rsidR="00371140" w:rsidDel="004A3295">
          <w:rPr>
            <w:rStyle w:val="CommentReference"/>
          </w:rPr>
          <w:commentReference w:id="4071"/>
        </w:r>
      </w:del>
    </w:p>
    <w:p w14:paraId="3C5A0B2A" w14:textId="4121A13E" w:rsidR="00600A86" w:rsidRDefault="00600A86" w:rsidP="00600A86">
      <w:pPr>
        <w:rPr>
          <w:ins w:id="4078" w:author="Marc Reguera" w:date="2016-02-10T08:42:00Z"/>
        </w:rPr>
      </w:pPr>
      <w:ins w:id="4079" w:author="Marc Reguera" w:date="2016-02-10T08:42:00Z">
        <w:r>
          <w:rPr>
            <w:noProof/>
          </w:rPr>
          <w:drawing>
            <wp:inline distT="0" distB="0" distL="0" distR="0" wp14:anchorId="7D1832B6" wp14:editId="4233A855">
              <wp:extent cx="5943600" cy="4324985"/>
              <wp:effectExtent l="19050" t="19050" r="19050" b="184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324985"/>
                      </a:xfrm>
                      <a:prstGeom prst="rect">
                        <a:avLst/>
                      </a:prstGeom>
                      <a:ln>
                        <a:solidFill>
                          <a:schemeClr val="tx1"/>
                        </a:solidFill>
                      </a:ln>
                    </pic:spPr>
                  </pic:pic>
                </a:graphicData>
              </a:graphic>
            </wp:inline>
          </w:drawing>
        </w:r>
      </w:ins>
    </w:p>
    <w:p w14:paraId="656B30D5" w14:textId="1BA14DC0" w:rsidR="00600A86" w:rsidRDefault="00600A86" w:rsidP="00600A86">
      <w:pPr>
        <w:rPr>
          <w:ins w:id="4080" w:author="Michele Hart" w:date="2016-09-14T01:18:00Z"/>
        </w:rPr>
      </w:pPr>
    </w:p>
    <w:p w14:paraId="089096FA" w14:textId="32B89B77" w:rsidR="00564710" w:rsidRDefault="00564710" w:rsidP="00564710">
      <w:pPr>
        <w:rPr>
          <w:moveTo w:id="4081" w:author="Michele Hart" w:date="2016-09-14T01:18:00Z"/>
        </w:rPr>
      </w:pPr>
      <w:moveToRangeStart w:id="4082" w:author="Michele Hart" w:date="2016-09-14T01:18:00Z" w:name="move461579240"/>
      <w:moveTo w:id="4083" w:author="Michele Hart" w:date="2016-09-14T01:18:00Z">
        <w:r>
          <w:t xml:space="preserve">For more information on </w:t>
        </w:r>
      </w:moveTo>
      <w:ins w:id="4084" w:author="Michele Hart" w:date="2016-09-14T01:33:00Z">
        <w:r w:rsidR="00350F58">
          <w:t>t</w:t>
        </w:r>
      </w:ins>
      <w:moveTo w:id="4085" w:author="Michele Hart" w:date="2016-09-14T01:18:00Z">
        <w:del w:id="4086" w:author="Michele Hart" w:date="2016-09-14T01:33:00Z">
          <w:r w:rsidDel="00350F58">
            <w:delText>T</w:delText>
          </w:r>
        </w:del>
        <w:r>
          <w:t xml:space="preserve">ree </w:t>
        </w:r>
      </w:moveTo>
      <w:ins w:id="4087" w:author="Michele Hart" w:date="2016-09-14T01:33:00Z">
        <w:r w:rsidR="00350F58">
          <w:t>m</w:t>
        </w:r>
      </w:ins>
      <w:moveTo w:id="4088" w:author="Michele Hart" w:date="2016-09-14T01:18:00Z">
        <w:del w:id="4089" w:author="Michele Hart" w:date="2016-09-14T01:33:00Z">
          <w:r w:rsidDel="00350F58">
            <w:delText>M</w:delText>
          </w:r>
        </w:del>
        <w:r>
          <w:t>aps, feel free to click on links below.</w:t>
        </w:r>
      </w:moveTo>
    </w:p>
    <w:p w14:paraId="2DFCA9B9" w14:textId="77777777" w:rsidR="00564710" w:rsidRDefault="00564710" w:rsidP="00564710">
      <w:pPr>
        <w:rPr>
          <w:moveTo w:id="4090" w:author="Michele Hart" w:date="2016-09-14T01:18:00Z"/>
        </w:rPr>
      </w:pPr>
      <w:moveTo w:id="4091" w:author="Michele Hart" w:date="2016-09-14T01:18:00Z">
        <w:r>
          <w:fldChar w:fldCharType="begin"/>
        </w:r>
        <w:r>
          <w:instrText xml:space="preserve"> HYPERLINK "http://www.perceptualedge.com/articles/b-eye/treemaps.pdf" </w:instrText>
        </w:r>
        <w:r>
          <w:fldChar w:fldCharType="separate"/>
        </w:r>
        <w:r w:rsidRPr="00800E9D">
          <w:rPr>
            <w:rStyle w:val="Hyperlink"/>
          </w:rPr>
          <w:t>http://www.perceptualedge.com/articles/b-eye/treemaps.pdf</w:t>
        </w:r>
        <w:r>
          <w:rPr>
            <w:rStyle w:val="Hyperlink"/>
          </w:rPr>
          <w:fldChar w:fldCharType="end"/>
        </w:r>
      </w:moveTo>
    </w:p>
    <w:p w14:paraId="5107DAD3" w14:textId="77777777" w:rsidR="00564710" w:rsidRDefault="00564710" w:rsidP="00564710">
      <w:pPr>
        <w:rPr>
          <w:moveTo w:id="4092" w:author="Michele Hart" w:date="2016-09-14T01:18:00Z"/>
        </w:rPr>
      </w:pPr>
      <w:moveTo w:id="4093" w:author="Michele Hart" w:date="2016-09-14T01:18:00Z">
        <w:r>
          <w:fldChar w:fldCharType="begin"/>
        </w:r>
        <w:r>
          <w:instrText xml:space="preserve"> HYPERLINK "http://www.datavizcatalogue.com/methods/treemap.html" \l ".VYhylI3bL7Y" </w:instrText>
        </w:r>
        <w:r>
          <w:fldChar w:fldCharType="separate"/>
        </w:r>
        <w:r w:rsidRPr="00800E9D">
          <w:rPr>
            <w:rStyle w:val="Hyperlink"/>
          </w:rPr>
          <w:t>http://www.datavizcatalogue.com/methods/treemap.html#.VYhylI3bL7Y</w:t>
        </w:r>
        <w:r>
          <w:rPr>
            <w:rStyle w:val="Hyperlink"/>
          </w:rPr>
          <w:fldChar w:fldCharType="end"/>
        </w:r>
      </w:moveTo>
    </w:p>
    <w:moveToRangeEnd w:id="4082"/>
    <w:p w14:paraId="16307E24" w14:textId="77777777" w:rsidR="00564710" w:rsidRDefault="00564710" w:rsidP="00600A86">
      <w:pPr>
        <w:rPr>
          <w:ins w:id="4094" w:author="Marc Reguera" w:date="2016-02-10T08:42:00Z"/>
        </w:rPr>
      </w:pPr>
    </w:p>
    <w:p w14:paraId="5C3D4EC4" w14:textId="77777777" w:rsidR="00600A86" w:rsidRPr="00DC613C" w:rsidRDefault="00600A86" w:rsidP="00600A86">
      <w:pPr>
        <w:rPr>
          <w:ins w:id="4095" w:author="Marc Reguera" w:date="2016-02-10T08:42:00Z"/>
        </w:rPr>
      </w:pPr>
    </w:p>
    <w:p w14:paraId="3703AAEB" w14:textId="5C6A6BAF" w:rsidR="00600A86" w:rsidRDefault="007D4EEB">
      <w:pPr>
        <w:pStyle w:val="Heading2"/>
        <w:rPr>
          <w:ins w:id="4096" w:author="Will Thompson" w:date="2016-02-11T16:51:00Z"/>
        </w:rPr>
        <w:pPrChange w:id="4097" w:author="Will Thompson" w:date="2016-02-12T10:43:00Z">
          <w:pPr/>
        </w:pPrChange>
      </w:pPr>
      <w:bookmarkStart w:id="4098" w:name="_Toc463088197"/>
      <w:ins w:id="4099" w:author="Will Thompson" w:date="2016-02-11T16:50:00Z">
        <w:r>
          <w:lastRenderedPageBreak/>
          <w:t>Other charts</w:t>
        </w:r>
      </w:ins>
      <w:bookmarkEnd w:id="4098"/>
    </w:p>
    <w:p w14:paraId="59B6E592" w14:textId="242EDF47" w:rsidR="00541921" w:rsidRDefault="00541921">
      <w:pPr>
        <w:pStyle w:val="Heading3"/>
        <w:rPr>
          <w:ins w:id="4100" w:author="Will Thompson" w:date="2016-02-12T10:13:00Z"/>
        </w:rPr>
        <w:pPrChange w:id="4101" w:author="Will Thompson" w:date="2016-02-12T10:12:00Z">
          <w:pPr/>
        </w:pPrChange>
      </w:pPr>
      <w:bookmarkStart w:id="4102" w:name="_Toc463088198"/>
      <w:ins w:id="4103" w:author="Will Thompson" w:date="2016-02-12T10:12:00Z">
        <w:r>
          <w:t>Pie or Donut Charts</w:t>
        </w:r>
      </w:ins>
      <w:bookmarkEnd w:id="4102"/>
      <w:ins w:id="4104" w:author="Will Thompson" w:date="2016-02-12T10:13:00Z">
        <w:r>
          <w:t xml:space="preserve"> </w:t>
        </w:r>
      </w:ins>
    </w:p>
    <w:p w14:paraId="35386C67" w14:textId="15A239B0" w:rsidR="00541921" w:rsidRPr="00541921" w:rsidRDefault="00541921">
      <w:pPr>
        <w:rPr>
          <w:ins w:id="4105" w:author="Will Thompson" w:date="2016-02-12T10:12:00Z"/>
        </w:rPr>
      </w:pPr>
      <w:ins w:id="4106" w:author="Will Thompson" w:date="2016-02-12T10:15:00Z">
        <w:r>
          <w:rPr>
            <w:noProof/>
          </w:rPr>
          <w:drawing>
            <wp:inline distT="0" distB="0" distL="0" distR="0" wp14:anchorId="5D611E9C" wp14:editId="71E01DF6">
              <wp:extent cx="2695575" cy="17526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95575" cy="1752600"/>
                      </a:xfrm>
                      <a:prstGeom prst="rect">
                        <a:avLst/>
                      </a:prstGeom>
                    </pic:spPr>
                  </pic:pic>
                </a:graphicData>
              </a:graphic>
            </wp:inline>
          </w:drawing>
        </w:r>
        <w:r>
          <w:rPr>
            <w:noProof/>
          </w:rPr>
          <w:drawing>
            <wp:inline distT="0" distB="0" distL="0" distR="0" wp14:anchorId="0B8BD47B" wp14:editId="0E63275D">
              <wp:extent cx="2686050" cy="16859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86050" cy="1685925"/>
                      </a:xfrm>
                      <a:prstGeom prst="rect">
                        <a:avLst/>
                      </a:prstGeom>
                    </pic:spPr>
                  </pic:pic>
                </a:graphicData>
              </a:graphic>
            </wp:inline>
          </w:drawing>
        </w:r>
      </w:ins>
    </w:p>
    <w:p w14:paraId="79B1FBDA" w14:textId="1C0B6A92" w:rsidR="007D4EEB" w:rsidRDefault="007D4EEB">
      <w:pPr>
        <w:tabs>
          <w:tab w:val="left" w:pos="3788"/>
        </w:tabs>
        <w:rPr>
          <w:ins w:id="4107" w:author="Will Thompson" w:date="2016-02-12T10:08:00Z"/>
        </w:rPr>
        <w:pPrChange w:id="4108" w:author="Will Thompson" w:date="2016-02-11T16:51:00Z">
          <w:pPr/>
        </w:pPrChange>
      </w:pPr>
      <w:ins w:id="4109" w:author="Will Thompson" w:date="2016-02-11T16:51:00Z">
        <w:r>
          <w:t xml:space="preserve">In general, bar/column/line charts will serve most purposes. It’s well understood that pie and donut charts are difficult for humans to interpret correctly, and in fact can often distort data. </w:t>
        </w:r>
        <w:del w:id="4110" w:author="Michele Hart" w:date="2016-09-14T01:33:00Z">
          <w:r w:rsidDel="00350F58">
            <w:delText>We’d recommend you a</w:delText>
          </w:r>
        </w:del>
      </w:ins>
      <w:ins w:id="4111" w:author="Michele Hart" w:date="2016-09-14T01:33:00Z">
        <w:r w:rsidR="00350F58">
          <w:t>A</w:t>
        </w:r>
      </w:ins>
      <w:ins w:id="4112" w:author="Will Thompson" w:date="2016-02-11T16:51:00Z">
        <w:r>
          <w:t>void them where possible.</w:t>
        </w:r>
      </w:ins>
      <w:ins w:id="4113" w:author="Will Thompson" w:date="2016-02-12T10:08:00Z">
        <w:r w:rsidR="00A31580">
          <w:t xml:space="preserve"> Stephen Few has an excellent write up on the history</w:t>
        </w:r>
      </w:ins>
      <w:ins w:id="4114" w:author="Will Thompson" w:date="2016-02-12T10:09:00Z">
        <w:r w:rsidR="00A31580">
          <w:t xml:space="preserve"> </w:t>
        </w:r>
      </w:ins>
      <w:ins w:id="4115" w:author="Will Thompson" w:date="2016-02-12T10:08:00Z">
        <w:r w:rsidR="00A31580">
          <w:t xml:space="preserve">and </w:t>
        </w:r>
        <w:del w:id="4116" w:author="Michele Hart" w:date="2016-09-14T01:34:00Z">
          <w:r w:rsidR="00A31580" w:rsidDel="00350F58">
            <w:delText xml:space="preserve"> </w:delText>
          </w:r>
        </w:del>
        <w:r w:rsidR="00A31580">
          <w:t>dangers in “Save the Pies for Dessert</w:t>
        </w:r>
      </w:ins>
      <w:ins w:id="4117" w:author="Michele Hart" w:date="2016-09-14T01:34:00Z">
        <w:r w:rsidR="00350F58">
          <w:t>.</w:t>
        </w:r>
      </w:ins>
      <w:ins w:id="4118" w:author="Will Thompson" w:date="2016-02-12T10:08:00Z">
        <w:r w:rsidR="00A31580">
          <w:t>”</w:t>
        </w:r>
      </w:ins>
    </w:p>
    <w:p w14:paraId="06BCD69E" w14:textId="6108DF25" w:rsidR="00A31580" w:rsidRDefault="00A31580">
      <w:pPr>
        <w:tabs>
          <w:tab w:val="left" w:pos="3788"/>
        </w:tabs>
        <w:rPr>
          <w:ins w:id="4119" w:author="Will Thompson" w:date="2016-02-12T10:08:00Z"/>
        </w:rPr>
        <w:pPrChange w:id="4120" w:author="Will Thompson" w:date="2016-02-11T16:51:00Z">
          <w:pPr/>
        </w:pPrChange>
      </w:pPr>
      <w:ins w:id="4121" w:author="Will Thompson" w:date="2016-02-12T10:08:00Z">
        <w:r>
          <w:fldChar w:fldCharType="begin"/>
        </w:r>
        <w:r>
          <w:instrText xml:space="preserve"> HYPERLINK "</w:instrText>
        </w:r>
        <w:r w:rsidRPr="00A31580">
          <w:instrText>http://www.perceptualedge.com/articles/08-21-07.pdf</w:instrText>
        </w:r>
        <w:r>
          <w:instrText xml:space="preserve">" </w:instrText>
        </w:r>
        <w:r>
          <w:fldChar w:fldCharType="separate"/>
        </w:r>
        <w:r w:rsidRPr="00C76943">
          <w:rPr>
            <w:rStyle w:val="Hyperlink"/>
            <w:rFonts w:asciiTheme="minorHAnsi" w:hAnsiTheme="minorHAnsi"/>
          </w:rPr>
          <w:t>http://www.perceptualedge.com/articles/08-21-07.pdf</w:t>
        </w:r>
        <w:r>
          <w:fldChar w:fldCharType="end"/>
        </w:r>
      </w:ins>
    </w:p>
    <w:p w14:paraId="588BF8DA" w14:textId="7D042413" w:rsidR="00541921" w:rsidDel="00350F58" w:rsidRDefault="00A31580">
      <w:pPr>
        <w:tabs>
          <w:tab w:val="left" w:pos="3788"/>
        </w:tabs>
        <w:rPr>
          <w:ins w:id="4122" w:author="Will Thompson" w:date="2016-02-12T10:12:00Z"/>
          <w:del w:id="4123" w:author="Michele Hart" w:date="2016-09-14T01:34:00Z"/>
        </w:rPr>
        <w:pPrChange w:id="4124" w:author="Will Thompson" w:date="2016-02-11T16:51:00Z">
          <w:pPr/>
        </w:pPrChange>
      </w:pPr>
      <w:ins w:id="4125" w:author="Will Thompson" w:date="2016-02-12T10:09:00Z">
        <w:r>
          <w:t xml:space="preserve">He does explain </w:t>
        </w:r>
      </w:ins>
      <w:ins w:id="4126" w:author="Will Thompson" w:date="2016-02-12T10:10:00Z">
        <w:r>
          <w:t xml:space="preserve">the </w:t>
        </w:r>
      </w:ins>
      <w:ins w:id="4127" w:author="Will Thompson" w:date="2016-02-12T10:09:00Z">
        <w:r>
          <w:t xml:space="preserve">one time where pie charts can </w:t>
        </w:r>
      </w:ins>
      <w:ins w:id="4128" w:author="Will Thompson" w:date="2016-02-12T10:10:00Z">
        <w:r>
          <w:t>be useful, when comparing part-to-whole relationshi</w:t>
        </w:r>
      </w:ins>
    </w:p>
    <w:p w14:paraId="4D3E1736" w14:textId="7DB48B89" w:rsidR="00A31580" w:rsidRDefault="00A31580">
      <w:pPr>
        <w:tabs>
          <w:tab w:val="left" w:pos="3788"/>
        </w:tabs>
        <w:rPr>
          <w:ins w:id="4129" w:author="Will Thompson" w:date="2016-02-12T10:11:00Z"/>
        </w:rPr>
        <w:pPrChange w:id="4130" w:author="Will Thompson" w:date="2016-02-11T16:51:00Z">
          <w:pPr/>
        </w:pPrChange>
      </w:pPr>
      <w:ins w:id="4131" w:author="Will Thompson" w:date="2016-02-12T10:10:00Z">
        <w:r>
          <w:t xml:space="preserve">ps. </w:t>
        </w:r>
      </w:ins>
      <w:ins w:id="4132" w:author="Michele Hart" w:date="2016-09-14T01:34:00Z">
        <w:r w:rsidR="00350F58">
          <w:t>But even t</w:t>
        </w:r>
      </w:ins>
      <w:ins w:id="4133" w:author="Will Thompson" w:date="2016-02-12T10:10:00Z">
        <w:del w:id="4134" w:author="Michele Hart" w:date="2016-09-14T01:34:00Z">
          <w:r w:rsidDel="00350F58">
            <w:delText>T</w:delText>
          </w:r>
        </w:del>
        <w:r>
          <w:t>his is rarely significantly</w:t>
        </w:r>
      </w:ins>
      <w:ins w:id="4135" w:author="Michele Hart" w:date="2016-09-14T01:34:00Z">
        <w:r w:rsidR="00350F58">
          <w:t>-</w:t>
        </w:r>
      </w:ins>
      <w:ins w:id="4136" w:author="Will Thompson" w:date="2016-02-12T10:10:00Z">
        <w:del w:id="4137" w:author="Michele Hart" w:date="2016-09-14T01:34:00Z">
          <w:r w:rsidDel="00350F58">
            <w:delText xml:space="preserve"> </w:delText>
          </w:r>
        </w:del>
        <w:r>
          <w:t xml:space="preserve">better than, say, a </w:t>
        </w:r>
      </w:ins>
      <w:ins w:id="4138" w:author="Will Thompson" w:date="2016-02-12T10:11:00Z">
        <w:r>
          <w:t xml:space="preserve">100% </w:t>
        </w:r>
      </w:ins>
      <w:ins w:id="4139" w:author="Will Thompson" w:date="2016-02-12T10:10:00Z">
        <w:r>
          <w:t xml:space="preserve">stacked </w:t>
        </w:r>
      </w:ins>
      <w:ins w:id="4140" w:author="Will Thompson" w:date="2016-02-12T10:11:00Z">
        <w:r>
          <w:t>bar chart.</w:t>
        </w:r>
      </w:ins>
    </w:p>
    <w:p w14:paraId="56121540" w14:textId="77777777" w:rsidR="00541921" w:rsidRDefault="00541921">
      <w:pPr>
        <w:tabs>
          <w:tab w:val="left" w:pos="3788"/>
        </w:tabs>
        <w:rPr>
          <w:ins w:id="4141" w:author="Will Thompson" w:date="2016-02-12T10:12:00Z"/>
        </w:rPr>
        <w:pPrChange w:id="4142" w:author="Will Thompson" w:date="2016-02-11T16:51:00Z">
          <w:pPr/>
        </w:pPrChange>
      </w:pPr>
    </w:p>
    <w:p w14:paraId="60FE3F06" w14:textId="7E90E07C" w:rsidR="00541921" w:rsidRDefault="00541921">
      <w:pPr>
        <w:pStyle w:val="Heading3"/>
        <w:rPr>
          <w:ins w:id="4143" w:author="Will Thompson" w:date="2016-02-12T10:14:00Z"/>
        </w:rPr>
        <w:pPrChange w:id="4144" w:author="Will Thompson" w:date="2016-02-12T10:14:00Z">
          <w:pPr/>
        </w:pPrChange>
      </w:pPr>
      <w:bookmarkStart w:id="4145" w:name="_Toc463088199"/>
      <w:ins w:id="4146" w:author="Will Thompson" w:date="2016-02-12T10:14:00Z">
        <w:r>
          <w:t>Radial Gauges</w:t>
        </w:r>
      </w:ins>
      <w:ins w:id="4147" w:author="Will Thompson" w:date="2016-02-12T10:17:00Z">
        <w:r>
          <w:t xml:space="preserve"> &amp; KPIs</w:t>
        </w:r>
      </w:ins>
      <w:bookmarkEnd w:id="4145"/>
    </w:p>
    <w:p w14:paraId="39E4F5D8" w14:textId="32F5A24D" w:rsidR="00541921" w:rsidRDefault="00541921">
      <w:pPr>
        <w:tabs>
          <w:tab w:val="left" w:pos="3788"/>
        </w:tabs>
        <w:rPr>
          <w:ins w:id="4148" w:author="Will Thompson" w:date="2016-02-12T10:12:00Z"/>
        </w:rPr>
        <w:pPrChange w:id="4149" w:author="Will Thompson" w:date="2016-02-11T16:51:00Z">
          <w:pPr/>
        </w:pPrChange>
      </w:pPr>
      <w:ins w:id="4150" w:author="Will Thompson" w:date="2016-02-12T10:21:00Z">
        <w:r>
          <w:rPr>
            <w:noProof/>
          </w:rPr>
          <w:drawing>
            <wp:inline distT="0" distB="0" distL="0" distR="0" wp14:anchorId="146034D3" wp14:editId="49D735C1">
              <wp:extent cx="2752725" cy="10858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2725" cy="1085850"/>
                      </a:xfrm>
                      <a:prstGeom prst="rect">
                        <a:avLst/>
                      </a:prstGeom>
                    </pic:spPr>
                  </pic:pic>
                </a:graphicData>
              </a:graphic>
            </wp:inline>
          </w:drawing>
        </w:r>
      </w:ins>
    </w:p>
    <w:p w14:paraId="080D074D" w14:textId="59556A02" w:rsidR="00541921" w:rsidRDefault="00541921">
      <w:pPr>
        <w:tabs>
          <w:tab w:val="left" w:pos="3788"/>
        </w:tabs>
        <w:rPr>
          <w:ins w:id="4151" w:author="Will Thompson" w:date="2016-02-12T10:17:00Z"/>
        </w:rPr>
        <w:pPrChange w:id="4152" w:author="Will Thompson" w:date="2016-02-11T16:51:00Z">
          <w:pPr/>
        </w:pPrChange>
      </w:pPr>
      <w:ins w:id="4153" w:author="Will Thompson" w:date="2016-02-12T10:11:00Z">
        <w:r>
          <w:t>Radial gauges seem like a good visual for indicating performance against a target, and they are very popular in execu</w:t>
        </w:r>
      </w:ins>
      <w:ins w:id="4154" w:author="Will Thompson" w:date="2016-02-12T10:15:00Z">
        <w:r>
          <w:t xml:space="preserve">tive dashboards. However, they suffer in two main ways. </w:t>
        </w:r>
      </w:ins>
      <w:ins w:id="4155" w:author="Will Thompson" w:date="2016-02-12T10:16:00Z">
        <w:r>
          <w:t xml:space="preserve">As with pie charts, it’s difficult </w:t>
        </w:r>
        <w:del w:id="4156" w:author="Michele Hart" w:date="2016-09-14T01:35:00Z">
          <w:r w:rsidDel="00350F58">
            <w:delText>for us to</w:delText>
          </w:r>
        </w:del>
      </w:ins>
      <w:ins w:id="4157" w:author="Michele Hart" w:date="2016-09-14T01:35:00Z">
        <w:r w:rsidR="00350F58">
          <w:t>to</w:t>
        </w:r>
      </w:ins>
      <w:ins w:id="4158" w:author="Will Thompson" w:date="2016-02-12T10:16:00Z">
        <w:r>
          <w:t xml:space="preserve"> interpret the angle of the shaded area compared to the full 180 degree arc</w:t>
        </w:r>
      </w:ins>
      <w:ins w:id="4159" w:author="Will Thompson" w:date="2016-02-12T10:17:00Z">
        <w:r>
          <w:t xml:space="preserve"> or target line</w:t>
        </w:r>
      </w:ins>
      <w:ins w:id="4160" w:author="Will Thompson" w:date="2016-02-12T10:16:00Z">
        <w:r>
          <w:t>. It</w:t>
        </w:r>
        <w:del w:id="4161" w:author="Michele Hart" w:date="2016-09-14T01:35:00Z">
          <w:r w:rsidDel="00350F58">
            <w:delText>’s</w:delText>
          </w:r>
        </w:del>
        <w:r>
          <w:t xml:space="preserve"> also uses a lot of space to show a single metric</w:t>
        </w:r>
      </w:ins>
      <w:ins w:id="4162" w:author="Will Thompson" w:date="2016-02-12T10:17:00Z">
        <w:r>
          <w:t xml:space="preserve">. </w:t>
        </w:r>
      </w:ins>
    </w:p>
    <w:p w14:paraId="1E5B6CCB" w14:textId="74C49D78" w:rsidR="00541921" w:rsidRDefault="00541921">
      <w:pPr>
        <w:tabs>
          <w:tab w:val="left" w:pos="3788"/>
        </w:tabs>
        <w:rPr>
          <w:ins w:id="4163" w:author="Will Thompson" w:date="2016-02-12T10:17:00Z"/>
        </w:rPr>
        <w:pPrChange w:id="4164" w:author="Will Thompson" w:date="2016-02-11T16:51:00Z">
          <w:pPr/>
        </w:pPrChange>
      </w:pPr>
      <w:ins w:id="4165" w:author="Will Thompson" w:date="2016-02-12T10:17:00Z">
        <w:r>
          <w:t>A good alternative is a simple KPI visual</w:t>
        </w:r>
      </w:ins>
    </w:p>
    <w:p w14:paraId="35DA08FE" w14:textId="6036024E" w:rsidR="00541921" w:rsidRDefault="00541921">
      <w:pPr>
        <w:tabs>
          <w:tab w:val="left" w:pos="3788"/>
        </w:tabs>
        <w:rPr>
          <w:ins w:id="4166" w:author="Will Thompson" w:date="2016-02-12T10:21:00Z"/>
        </w:rPr>
        <w:pPrChange w:id="4167" w:author="Will Thompson" w:date="2016-02-11T16:51:00Z">
          <w:pPr/>
        </w:pPrChange>
      </w:pPr>
      <w:ins w:id="4168" w:author="Will Thompson" w:date="2016-02-12T10:18:00Z">
        <w:r>
          <w:rPr>
            <w:noProof/>
          </w:rPr>
          <w:drawing>
            <wp:inline distT="0" distB="0" distL="0" distR="0" wp14:anchorId="19A21BCB" wp14:editId="7B10F63C">
              <wp:extent cx="2686050" cy="13239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1323975"/>
                      </a:xfrm>
                      <a:prstGeom prst="rect">
                        <a:avLst/>
                      </a:prstGeom>
                    </pic:spPr>
                  </pic:pic>
                </a:graphicData>
              </a:graphic>
            </wp:inline>
          </w:drawing>
        </w:r>
      </w:ins>
    </w:p>
    <w:p w14:paraId="13035855" w14:textId="1E2C31A2" w:rsidR="00541921" w:rsidRDefault="00541921">
      <w:pPr>
        <w:tabs>
          <w:tab w:val="left" w:pos="3788"/>
        </w:tabs>
        <w:rPr>
          <w:ins w:id="4169" w:author="Will Thompson" w:date="2016-02-12T10:38:00Z"/>
        </w:rPr>
        <w:pPrChange w:id="4170" w:author="Will Thompson" w:date="2016-02-11T16:51:00Z">
          <w:pPr/>
        </w:pPrChange>
      </w:pPr>
      <w:ins w:id="4171" w:author="Will Thompson" w:date="2016-02-12T10:21:00Z">
        <w:del w:id="4172" w:author="Michele Hart" w:date="2016-09-14T01:35:00Z">
          <w:r w:rsidDel="00350F58">
            <w:lastRenderedPageBreak/>
            <w:delText>This shows</w:delText>
          </w:r>
        </w:del>
      </w:ins>
      <w:ins w:id="4173" w:author="Michele Hart" w:date="2016-09-14T01:35:00Z">
        <w:r w:rsidR="00350F58">
          <w:t>KPIs show</w:t>
        </w:r>
      </w:ins>
      <w:ins w:id="4174" w:author="Will Thompson" w:date="2016-02-12T10:21:00Z">
        <w:r>
          <w:t xml:space="preserve"> the value, status, </w:t>
        </w:r>
      </w:ins>
      <w:ins w:id="4175" w:author="Will Thompson" w:date="2016-02-12T10:37:00Z">
        <w:r w:rsidR="00BA34FE">
          <w:t xml:space="preserve">goal, </w:t>
        </w:r>
      </w:ins>
      <w:ins w:id="4176" w:author="Will Thompson" w:date="2016-02-12T10:21:00Z">
        <w:r>
          <w:t xml:space="preserve">variance </w:t>
        </w:r>
      </w:ins>
      <w:ins w:id="4177" w:author="Will Thompson" w:date="2016-02-12T10:37:00Z">
        <w:r w:rsidR="00BA34FE">
          <w:t xml:space="preserve">from the goal </w:t>
        </w:r>
      </w:ins>
      <w:ins w:id="4178" w:author="Will Thompson" w:date="2016-02-12T10:21:00Z">
        <w:r>
          <w:t xml:space="preserve">and trend in the same amount of space. The green coloring </w:t>
        </w:r>
      </w:ins>
      <w:ins w:id="4179" w:author="Will Thompson" w:date="2016-02-12T10:37:00Z">
        <w:r w:rsidR="00BA34FE">
          <w:t xml:space="preserve">turns </w:t>
        </w:r>
      </w:ins>
      <w:ins w:id="4180" w:author="Will Thompson" w:date="2016-02-12T10:21:00Z">
        <w:r>
          <w:t xml:space="preserve">red if the </w:t>
        </w:r>
      </w:ins>
      <w:ins w:id="4181" w:author="Will Thompson" w:date="2016-02-12T10:22:00Z">
        <w:r>
          <w:t>target</w:t>
        </w:r>
      </w:ins>
      <w:ins w:id="4182" w:author="Michele Hart" w:date="2016-09-14T01:35:00Z">
        <w:r w:rsidR="00350F58">
          <w:t xml:space="preserve"> isn’t</w:t>
        </w:r>
      </w:ins>
      <w:ins w:id="4183" w:author="Will Thompson" w:date="2016-02-12T10:22:00Z">
        <w:del w:id="4184" w:author="Michele Hart" w:date="2016-09-14T01:35:00Z">
          <w:r w:rsidDel="00350F58">
            <w:delText>’s not been</w:delText>
          </w:r>
        </w:del>
      </w:ins>
      <w:ins w:id="4185" w:author="Michele Hart" w:date="2016-09-14T01:35:00Z">
        <w:r w:rsidR="00350F58">
          <w:t xml:space="preserve"> being</w:t>
        </w:r>
      </w:ins>
      <w:ins w:id="4186" w:author="Will Thompson" w:date="2016-02-12T10:22:00Z">
        <w:r>
          <w:t xml:space="preserve"> met</w:t>
        </w:r>
        <w:r w:rsidR="003102F5">
          <w:t xml:space="preserve"> and can be yellow if some intermediate target</w:t>
        </w:r>
      </w:ins>
      <w:ins w:id="4187" w:author="Will Thompson" w:date="2016-02-12T10:37:00Z">
        <w:r w:rsidR="00BA34FE">
          <w:t xml:space="preserve"> is hit</w:t>
        </w:r>
      </w:ins>
      <w:ins w:id="4188" w:author="Will Thompson" w:date="2016-02-12T10:22:00Z">
        <w:r w:rsidR="003102F5">
          <w:t>. It’s muc</w:t>
        </w:r>
        <w:r w:rsidR="00BA34FE">
          <w:t>h simpler to read and interpret</w:t>
        </w:r>
      </w:ins>
      <w:ins w:id="4189" w:author="Will Thompson" w:date="2016-02-12T10:37:00Z">
        <w:r w:rsidR="00BA34FE">
          <w:t xml:space="preserve"> than the gauge. </w:t>
        </w:r>
      </w:ins>
    </w:p>
    <w:p w14:paraId="2B74C20A" w14:textId="209C839F" w:rsidR="00BA34FE" w:rsidRDefault="00BA34FE">
      <w:pPr>
        <w:tabs>
          <w:tab w:val="left" w:pos="3788"/>
        </w:tabs>
        <w:rPr>
          <w:ins w:id="4190" w:author="Will Thompson" w:date="2016-02-12T10:38:00Z"/>
        </w:rPr>
        <w:pPrChange w:id="4191" w:author="Will Thompson" w:date="2016-02-11T16:51:00Z">
          <w:pPr/>
        </w:pPrChange>
      </w:pPr>
    </w:p>
    <w:p w14:paraId="24C47B55" w14:textId="77777777" w:rsidR="00350F58" w:rsidRDefault="00350F58">
      <w:pPr>
        <w:rPr>
          <w:ins w:id="4192" w:author="Michele Hart" w:date="2016-09-14T01:36:00Z"/>
        </w:rPr>
      </w:pPr>
      <w:ins w:id="4193" w:author="Michele Hart" w:date="2016-09-14T01:36:00Z">
        <w:r>
          <w:t>For more information, see:</w:t>
        </w:r>
      </w:ins>
    </w:p>
    <w:p w14:paraId="3C9521D6" w14:textId="24836C57" w:rsidR="00350F58" w:rsidRDefault="00350F58">
      <w:pPr>
        <w:rPr>
          <w:ins w:id="4194" w:author="Michele Hart" w:date="2016-09-14T01:36:00Z"/>
        </w:rPr>
      </w:pPr>
      <w:ins w:id="4195" w:author="Michele Hart" w:date="2016-09-14T01:36:00Z">
        <w:r>
          <w:fldChar w:fldCharType="begin"/>
        </w:r>
        <w:r>
          <w:instrText xml:space="preserve"> HYPERLINK "https://powerbi.microsoft.com/en-us/documentation/powerbi-service-tutorial-radial-gauge-charts/" </w:instrText>
        </w:r>
        <w:r>
          <w:fldChar w:fldCharType="separate"/>
        </w:r>
        <w:r w:rsidRPr="00350F58">
          <w:rPr>
            <w:rStyle w:val="Hyperlink"/>
            <w:rFonts w:asciiTheme="minorHAnsi" w:hAnsiTheme="minorHAnsi"/>
          </w:rPr>
          <w:t>Tutorial: Radial gauge charts in Power BI</w:t>
        </w:r>
        <w:r>
          <w:fldChar w:fldCharType="end"/>
        </w:r>
      </w:ins>
    </w:p>
    <w:p w14:paraId="60E001EC" w14:textId="04B03628" w:rsidR="00350F58" w:rsidRDefault="00350F58">
      <w:pPr>
        <w:rPr>
          <w:ins w:id="4196" w:author="Michele Hart" w:date="2016-09-14T01:41:00Z"/>
        </w:rPr>
      </w:pPr>
      <w:ins w:id="4197" w:author="Michele Hart" w:date="2016-09-14T01:37:00Z">
        <w:r>
          <w:fldChar w:fldCharType="begin"/>
        </w:r>
        <w:r>
          <w:instrText xml:space="preserve"> HYPERLINK "https://powerbi.microsoft.com/en-us/documentation/powerbi-service-tutorial-kpi/" </w:instrText>
        </w:r>
        <w:r>
          <w:fldChar w:fldCharType="separate"/>
        </w:r>
        <w:r w:rsidRPr="00350F58">
          <w:rPr>
            <w:rStyle w:val="Hyperlink"/>
            <w:rFonts w:asciiTheme="minorHAnsi" w:hAnsiTheme="minorHAnsi"/>
          </w:rPr>
          <w:t>Tutorial: KPIs in Power BI</w:t>
        </w:r>
        <w:r>
          <w:fldChar w:fldCharType="end"/>
        </w:r>
      </w:ins>
    </w:p>
    <w:p w14:paraId="771A4AD5" w14:textId="5691C683" w:rsidR="003330E5" w:rsidRDefault="003330E5">
      <w:pPr>
        <w:rPr>
          <w:ins w:id="4198" w:author="Michele Hart" w:date="2016-09-14T01:41:00Z"/>
        </w:rPr>
      </w:pPr>
    </w:p>
    <w:p w14:paraId="31798527" w14:textId="51D85E59" w:rsidR="003330E5" w:rsidRDefault="003330E5">
      <w:pPr>
        <w:pStyle w:val="Heading1"/>
        <w:rPr>
          <w:ins w:id="4199" w:author="Michele Hart" w:date="2016-09-14T01:41:00Z"/>
        </w:rPr>
        <w:pPrChange w:id="4200" w:author="Michele Hart" w:date="2016-09-14T01:41:00Z">
          <w:pPr/>
        </w:pPrChange>
      </w:pPr>
      <w:bookmarkStart w:id="4201" w:name="_Toc463088200"/>
      <w:ins w:id="4202" w:author="Michele Hart" w:date="2016-09-14T01:41:00Z">
        <w:r>
          <w:t>Conclusion</w:t>
        </w:r>
        <w:bookmarkEnd w:id="4201"/>
      </w:ins>
    </w:p>
    <w:p w14:paraId="30231DBB" w14:textId="0A898F2D" w:rsidR="003330E5" w:rsidRDefault="003330E5" w:rsidP="003330E5">
      <w:pPr>
        <w:rPr>
          <w:ins w:id="4203" w:author="Michele Hart" w:date="2016-09-14T01:48:00Z"/>
        </w:rPr>
      </w:pPr>
      <w:ins w:id="4204" w:author="Michele Hart" w:date="2016-09-14T01:46:00Z">
        <w:r>
          <w:t>Now it’s time for you to put these best practices</w:t>
        </w:r>
      </w:ins>
      <w:ins w:id="4205" w:author="Michele Hart" w:date="2016-09-14T01:47:00Z">
        <w:r>
          <w:t xml:space="preserve"> to the test.  Keep in touch and </w:t>
        </w:r>
      </w:ins>
      <w:ins w:id="4206" w:author="Michele Hart" w:date="2016-09-14T01:49:00Z">
        <w:r>
          <w:t>share</w:t>
        </w:r>
      </w:ins>
      <w:ins w:id="4207" w:author="Michele Hart" w:date="2016-09-14T01:47:00Z">
        <w:r>
          <w:t xml:space="preserve"> your own best practices</w:t>
        </w:r>
      </w:ins>
      <w:ins w:id="4208" w:author="Michele Hart" w:date="2016-09-14T01:48:00Z">
        <w:r>
          <w:t>. Don’t agree with our recommendations or found a great reason to “break the rules</w:t>
        </w:r>
      </w:ins>
      <w:ins w:id="4209" w:author="Michele Hart" w:date="2016-09-14T01:49:00Z">
        <w:r>
          <w:t>?</w:t>
        </w:r>
      </w:ins>
      <w:ins w:id="4210" w:author="Michele Hart" w:date="2016-09-14T01:48:00Z">
        <w:r>
          <w:t xml:space="preserve">”  We’d love to hear about those as well.  </w:t>
        </w:r>
      </w:ins>
    </w:p>
    <w:p w14:paraId="645A8E23" w14:textId="77777777" w:rsidR="003330E5" w:rsidRDefault="003330E5" w:rsidP="003330E5">
      <w:pPr>
        <w:rPr>
          <w:ins w:id="4211" w:author="Michele Hart" w:date="2016-09-14T01:48:00Z"/>
        </w:rPr>
      </w:pPr>
    </w:p>
    <w:p w14:paraId="14421C06" w14:textId="01B85D03" w:rsidR="007F20B7" w:rsidRDefault="003330E5" w:rsidP="007F20B7">
      <w:pPr>
        <w:rPr>
          <w:ins w:id="4212" w:author="Michele Hart" w:date="2016-09-17T18:37:00Z"/>
          <w:rStyle w:val="Emphasis"/>
        </w:rPr>
      </w:pPr>
      <w:ins w:id="4213" w:author="Michele Hart" w:date="2016-09-14T01:48:00Z">
        <w:r>
          <w:t xml:space="preserve"> </w:t>
        </w:r>
      </w:ins>
      <w:ins w:id="4214" w:author="Michele Hart" w:date="2016-09-17T18:37:00Z">
        <w:r w:rsidR="007F20B7">
          <w:rPr>
            <w:rStyle w:val="Strong"/>
            <w:rFonts w:ascii="Arial" w:hAnsi="Arial" w:cs="Arial"/>
            <w:color w:val="333333"/>
            <w:sz w:val="19"/>
            <w:szCs w:val="19"/>
          </w:rPr>
          <w:t>Books.</w:t>
        </w:r>
        <w:r w:rsidR="007F20B7">
          <w:rPr>
            <w:rFonts w:ascii="Arial" w:hAnsi="Arial" w:cs="Arial"/>
            <w:color w:val="333333"/>
            <w:sz w:val="19"/>
            <w:szCs w:val="19"/>
          </w:rPr>
          <w:t xml:space="preserve"> There are many good books available today to help teams bone up on visual design techniques. Stephen Few’s </w:t>
        </w:r>
        <w:r w:rsidR="007F20B7">
          <w:rPr>
            <w:rStyle w:val="Emphasis"/>
            <w:rFonts w:ascii="Arial" w:hAnsi="Arial" w:cs="Arial"/>
            <w:color w:val="333333"/>
            <w:sz w:val="19"/>
            <w:szCs w:val="19"/>
          </w:rPr>
          <w:t>Information Dashboard Design</w:t>
        </w:r>
        <w:r w:rsidR="007F20B7">
          <w:rPr>
            <w:rFonts w:ascii="Arial" w:hAnsi="Arial" w:cs="Arial"/>
            <w:color w:val="333333"/>
            <w:sz w:val="19"/>
            <w:szCs w:val="19"/>
          </w:rPr>
          <w:t xml:space="preserve"> book is a must-read. He delves into greater detail in two other books, </w:t>
        </w:r>
        <w:r w:rsidR="007F20B7">
          <w:rPr>
            <w:rStyle w:val="Emphasis"/>
            <w:rFonts w:ascii="Arial" w:hAnsi="Arial" w:cs="Arial"/>
            <w:color w:val="333333"/>
            <w:sz w:val="19"/>
            <w:szCs w:val="19"/>
          </w:rPr>
          <w:t>Show Me the Numbers</w:t>
        </w:r>
        <w:r w:rsidR="007F20B7">
          <w:rPr>
            <w:rFonts w:ascii="Arial" w:hAnsi="Arial" w:cs="Arial"/>
            <w:color w:val="333333"/>
            <w:sz w:val="19"/>
            <w:szCs w:val="19"/>
          </w:rPr>
          <w:t xml:space="preserve"> and </w:t>
        </w:r>
        <w:r w:rsidR="007F20B7">
          <w:rPr>
            <w:rStyle w:val="Emphasis"/>
            <w:rFonts w:ascii="Arial" w:hAnsi="Arial" w:cs="Arial"/>
            <w:color w:val="333333"/>
            <w:sz w:val="19"/>
            <w:szCs w:val="19"/>
          </w:rPr>
          <w:t>Now You See It</w:t>
        </w:r>
        <w:r w:rsidR="007F20B7">
          <w:rPr>
            <w:rFonts w:ascii="Arial" w:hAnsi="Arial" w:cs="Arial"/>
            <w:color w:val="333333"/>
            <w:sz w:val="19"/>
            <w:szCs w:val="19"/>
          </w:rPr>
          <w:t xml:space="preserve"> . Few and others have drawn inspiration from Edward R. Tufte, whose book </w:t>
        </w:r>
        <w:r w:rsidR="007F20B7">
          <w:rPr>
            <w:rStyle w:val="Emphasis"/>
            <w:rFonts w:ascii="Arial" w:hAnsi="Arial" w:cs="Arial"/>
            <w:color w:val="333333"/>
            <w:sz w:val="19"/>
            <w:szCs w:val="19"/>
          </w:rPr>
          <w:t>The Visual Display of Quantitative Information</w:t>
        </w:r>
        <w:r w:rsidR="007F20B7">
          <w:rPr>
            <w:rFonts w:ascii="Arial" w:hAnsi="Arial" w:cs="Arial"/>
            <w:color w:val="333333"/>
            <w:sz w:val="19"/>
            <w:szCs w:val="19"/>
          </w:rPr>
          <w:t xml:space="preserve"> is considered a classic in the field. Tufte has also written </w:t>
        </w:r>
        <w:r w:rsidR="007F20B7">
          <w:rPr>
            <w:rStyle w:val="Emphasis"/>
            <w:rFonts w:ascii="Arial" w:hAnsi="Arial" w:cs="Arial"/>
            <w:color w:val="333333"/>
            <w:sz w:val="19"/>
            <w:szCs w:val="19"/>
          </w:rPr>
          <w:t>Visual Explanations, Envisioning Information</w:t>
        </w:r>
        <w:r w:rsidR="007F20B7">
          <w:rPr>
            <w:rFonts w:ascii="Arial" w:hAnsi="Arial" w:cs="Arial"/>
            <w:color w:val="333333"/>
            <w:sz w:val="19"/>
            <w:szCs w:val="19"/>
          </w:rPr>
          <w:t xml:space="preserve">, and </w:t>
        </w:r>
        <w:r w:rsidR="007F20B7">
          <w:rPr>
            <w:rStyle w:val="Emphasis"/>
            <w:rFonts w:ascii="Arial" w:hAnsi="Arial" w:cs="Arial"/>
            <w:color w:val="333333"/>
            <w:sz w:val="19"/>
            <w:szCs w:val="19"/>
          </w:rPr>
          <w:t xml:space="preserve">Beautiful Evidence. </w:t>
        </w:r>
        <w:r w:rsidR="007F20B7">
          <w:t xml:space="preserve">Andy Kirk’s new book </w:t>
        </w:r>
        <w:r w:rsidR="007F20B7">
          <w:rPr>
            <w:rStyle w:val="Emphasis"/>
          </w:rPr>
          <w:t>Data Visualization: A Handbook for Data Driven Design</w:t>
        </w:r>
      </w:ins>
    </w:p>
    <w:p w14:paraId="277A3F51" w14:textId="01A6A8F2" w:rsidR="003330E5" w:rsidRPr="007F20B7" w:rsidRDefault="003330E5" w:rsidP="003330E5">
      <w:pPr>
        <w:rPr>
          <w:ins w:id="4215" w:author="Michele Hart" w:date="2016-09-14T01:46:00Z"/>
          <w:b/>
          <w:rPrChange w:id="4216" w:author="Michele Hart" w:date="2016-09-17T18:37:00Z">
            <w:rPr>
              <w:ins w:id="4217" w:author="Michele Hart" w:date="2016-09-14T01:46:00Z"/>
            </w:rPr>
          </w:rPrChange>
        </w:rPr>
      </w:pPr>
    </w:p>
    <w:p w14:paraId="74A84AA1" w14:textId="77777777" w:rsidR="003330E5" w:rsidRDefault="003330E5">
      <w:pPr>
        <w:rPr>
          <w:ins w:id="4218" w:author="Michele Hart" w:date="2016-09-14T01:36:00Z"/>
        </w:rPr>
      </w:pPr>
    </w:p>
    <w:p w14:paraId="2F724175" w14:textId="3B761875" w:rsidR="00210925" w:rsidRDefault="00210925">
      <w:pPr>
        <w:rPr>
          <w:ins w:id="4219" w:author="Will Thompson" w:date="2016-02-12T10:49:00Z"/>
        </w:rPr>
      </w:pPr>
      <w:ins w:id="4220" w:author="Will Thompson" w:date="2016-02-12T10:49:00Z">
        <w:r>
          <w:br w:type="page"/>
        </w:r>
      </w:ins>
    </w:p>
    <w:p w14:paraId="669EE27D" w14:textId="7626CC9D" w:rsidR="00BA34FE" w:rsidDel="0081100C" w:rsidRDefault="00210925">
      <w:pPr>
        <w:pStyle w:val="Heading3"/>
        <w:rPr>
          <w:ins w:id="4221" w:author="Will Thompson" w:date="2016-02-12T10:49:00Z"/>
          <w:moveFrom w:id="4222" w:author="Michele Hart" w:date="2016-09-02T22:53:00Z"/>
        </w:rPr>
        <w:pPrChange w:id="4223" w:author="Michele Hart" w:date="2016-09-02T22:53:00Z">
          <w:pPr/>
        </w:pPrChange>
      </w:pPr>
      <w:moveFromRangeStart w:id="4224" w:author="Michele Hart" w:date="2016-09-02T22:53:00Z" w:name="move460620125"/>
      <w:moveFrom w:id="4225" w:author="Michele Hart" w:date="2016-09-02T22:53:00Z">
        <w:ins w:id="4226" w:author="Will Thompson" w:date="2016-02-12T10:49:00Z">
          <w:r w:rsidDel="0081100C">
            <w:lastRenderedPageBreak/>
            <w:t xml:space="preserve">Choice of </w:t>
          </w:r>
        </w:ins>
        <w:ins w:id="4227" w:author="Will Thompson" w:date="2016-02-12T10:50:00Z">
          <w:r w:rsidDel="0081100C">
            <w:t>C</w:t>
          </w:r>
        </w:ins>
        <w:ins w:id="4228" w:author="Will Thompson" w:date="2016-02-12T10:49:00Z">
          <w:r w:rsidDel="0081100C">
            <w:t>olors</w:t>
          </w:r>
        </w:ins>
      </w:moveFrom>
    </w:p>
    <w:p w14:paraId="79D3BA55" w14:textId="5248221C" w:rsidR="00210925" w:rsidDel="0081100C" w:rsidRDefault="00210925">
      <w:pPr>
        <w:pStyle w:val="Heading3"/>
        <w:rPr>
          <w:ins w:id="4229" w:author="Will Thompson" w:date="2016-02-12T10:54:00Z"/>
          <w:moveFrom w:id="4230" w:author="Michele Hart" w:date="2016-09-02T22:53:00Z"/>
        </w:rPr>
        <w:pPrChange w:id="4231" w:author="Michele Hart" w:date="2016-09-02T22:53:00Z">
          <w:pPr/>
        </w:pPrChange>
      </w:pPr>
      <w:moveFrom w:id="4232" w:author="Michele Hart" w:date="2016-09-02T22:53:00Z">
        <w:ins w:id="4233" w:author="Will Thompson" w:date="2016-02-12T10:50:00Z">
          <w:r w:rsidDel="0081100C">
            <w:t>After varying the length</w:t>
          </w:r>
        </w:ins>
        <w:ins w:id="4234" w:author="Will Thompson" w:date="2016-02-12T10:51:00Z">
          <w:r w:rsidDel="0081100C">
            <w:t xml:space="preserve">, position </w:t>
          </w:r>
        </w:ins>
        <w:ins w:id="4235" w:author="Will Thompson" w:date="2016-02-12T10:50:00Z">
          <w:r w:rsidDel="0081100C">
            <w:t xml:space="preserve">size of a datapoint, changing its color is the most common </w:t>
          </w:r>
        </w:ins>
        <w:ins w:id="4236" w:author="Will Thompson" w:date="2016-02-12T10:51:00Z">
          <w:r w:rsidDel="0081100C">
            <w:t xml:space="preserve">way to distinguish differences in the data. Colors are also a very powerful way of storytelling with data – </w:t>
          </w:r>
        </w:ins>
        <w:ins w:id="4237" w:author="Will Thompson" w:date="2016-02-12T10:52:00Z">
          <w:r w:rsidDel="0081100C">
            <w:t>they help datapoints of interest stand out from others.</w:t>
          </w:r>
        </w:ins>
        <w:ins w:id="4238" w:author="Will Thompson" w:date="2016-02-12T10:54:00Z">
          <w:r w:rsidDel="0081100C">
            <w:t xml:space="preserve"> However there are many cautions and pitfalls in using colors as well.</w:t>
          </w:r>
        </w:ins>
      </w:moveFrom>
    </w:p>
    <w:p w14:paraId="2609CCC6" w14:textId="33DCDA94" w:rsidR="00A65A1F" w:rsidDel="0081100C" w:rsidRDefault="00A65A1F">
      <w:pPr>
        <w:pStyle w:val="Heading3"/>
        <w:rPr>
          <w:ins w:id="4239" w:author="Will Thompson" w:date="2016-02-12T12:19:00Z"/>
          <w:moveFrom w:id="4240" w:author="Michele Hart" w:date="2016-09-02T22:53:00Z"/>
        </w:rPr>
        <w:pPrChange w:id="4241" w:author="Michele Hart" w:date="2016-09-02T22:53:00Z">
          <w:pPr/>
        </w:pPrChange>
      </w:pPr>
      <w:moveFrom w:id="4242" w:author="Michele Hart" w:date="2016-09-02T22:53:00Z">
        <w:ins w:id="4243" w:author="Will Thompson" w:date="2016-02-12T12:19:00Z">
          <w:r w:rsidDel="0081100C">
            <w:t xml:space="preserve">Use colors to highlight interesting data </w:t>
          </w:r>
        </w:ins>
      </w:moveFrom>
    </w:p>
    <w:p w14:paraId="32E90CF5" w14:textId="117BBA66" w:rsidR="00A65A1F" w:rsidDel="0081100C" w:rsidRDefault="00A65A1F">
      <w:pPr>
        <w:pStyle w:val="Heading3"/>
        <w:rPr>
          <w:ins w:id="4244" w:author="Will Thompson" w:date="2016-02-12T12:21:00Z"/>
          <w:moveFrom w:id="4245" w:author="Michele Hart" w:date="2016-09-02T22:53:00Z"/>
        </w:rPr>
        <w:pPrChange w:id="4246" w:author="Michele Hart" w:date="2016-09-02T22:53:00Z">
          <w:pPr/>
        </w:pPrChange>
      </w:pPr>
      <w:moveFrom w:id="4247" w:author="Michele Hart" w:date="2016-09-02T22:53:00Z">
        <w:ins w:id="4248" w:author="Will Thompson" w:date="2016-02-12T12:19:00Z">
          <w:r w:rsidDel="0081100C">
            <w:t xml:space="preserve">The simplest way to use colors is changing a particular data point’s color to highlight it. Calling out a </w:t>
          </w:r>
        </w:ins>
        <w:ins w:id="4249" w:author="Will Thompson" w:date="2016-02-12T12:21:00Z">
          <w:r w:rsidDel="0081100C">
            <w:t>column in chart that is of particular interest:</w:t>
          </w:r>
        </w:ins>
      </w:moveFrom>
    </w:p>
    <w:p w14:paraId="2AA9B38D" w14:textId="75C5D695" w:rsidR="00A65A1F" w:rsidDel="0081100C" w:rsidRDefault="00A65A1F">
      <w:pPr>
        <w:pStyle w:val="Heading3"/>
        <w:rPr>
          <w:ins w:id="4250" w:author="Will Thompson" w:date="2016-02-12T12:21:00Z"/>
          <w:moveFrom w:id="4251" w:author="Michele Hart" w:date="2016-09-02T22:53:00Z"/>
        </w:rPr>
        <w:pPrChange w:id="4252" w:author="Michele Hart" w:date="2016-09-02T22:53:00Z">
          <w:pPr/>
        </w:pPrChange>
      </w:pPr>
      <w:moveFrom w:id="4253" w:author="Michele Hart" w:date="2016-09-02T22:53:00Z">
        <w:ins w:id="4254" w:author="Will Thompson" w:date="2016-02-12T12:21:00Z">
          <w:r w:rsidDel="0081100C">
            <w:rPr>
              <w:noProof/>
            </w:rPr>
            <w:drawing>
              <wp:inline distT="0" distB="0" distL="0" distR="0" wp14:anchorId="7205C298" wp14:editId="62072984">
                <wp:extent cx="5895975" cy="23050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5975" cy="2305050"/>
                        </a:xfrm>
                        <a:prstGeom prst="rect">
                          <a:avLst/>
                        </a:prstGeom>
                      </pic:spPr>
                    </pic:pic>
                  </a:graphicData>
                </a:graphic>
              </wp:inline>
            </w:drawing>
          </w:r>
        </w:ins>
      </w:moveFrom>
    </w:p>
    <w:p w14:paraId="6789324B" w14:textId="1F734153" w:rsidR="00A65A1F" w:rsidDel="0081100C" w:rsidRDefault="00A65A1F">
      <w:pPr>
        <w:pStyle w:val="Heading3"/>
        <w:rPr>
          <w:ins w:id="4255" w:author="Will Thompson" w:date="2016-02-12T12:23:00Z"/>
          <w:moveFrom w:id="4256" w:author="Michele Hart" w:date="2016-09-02T22:53:00Z"/>
        </w:rPr>
        <w:pPrChange w:id="4257" w:author="Michele Hart" w:date="2016-09-02T22:53:00Z">
          <w:pPr/>
        </w:pPrChange>
      </w:pPr>
      <w:moveFrom w:id="4258" w:author="Michele Hart" w:date="2016-09-02T22:53:00Z">
        <w:ins w:id="4259" w:author="Will Thompson" w:date="2016-02-12T12:22:00Z">
          <w:r w:rsidDel="0081100C">
            <w:t>You can change the colors use from the ‘</w:t>
          </w:r>
        </w:ins>
        <w:ins w:id="4260" w:author="Will Thompson" w:date="2016-02-12T12:23:00Z">
          <w:r w:rsidDel="0081100C">
            <w:t>D</w:t>
          </w:r>
        </w:ins>
        <w:ins w:id="4261" w:author="Will Thompson" w:date="2016-02-12T12:22:00Z">
          <w:r w:rsidDel="0081100C">
            <w:t xml:space="preserve">ata </w:t>
          </w:r>
        </w:ins>
        <w:ins w:id="4262" w:author="Will Thompson" w:date="2016-02-12T12:23:00Z">
          <w:r w:rsidDel="0081100C">
            <w:t>c</w:t>
          </w:r>
        </w:ins>
        <w:ins w:id="4263" w:author="Will Thompson" w:date="2016-02-12T12:22:00Z">
          <w:r w:rsidDel="0081100C">
            <w:t xml:space="preserve">olors’ </w:t>
          </w:r>
        </w:ins>
        <w:ins w:id="4264" w:author="Will Thompson" w:date="2016-02-12T12:23:00Z">
          <w:r w:rsidDel="0081100C">
            <w:t>tab in the formatting pane:</w:t>
          </w:r>
        </w:ins>
      </w:moveFrom>
    </w:p>
    <w:p w14:paraId="12B01F8B" w14:textId="761BF059" w:rsidR="00A65A1F" w:rsidDel="0081100C" w:rsidRDefault="00A65A1F">
      <w:pPr>
        <w:pStyle w:val="Heading3"/>
        <w:rPr>
          <w:ins w:id="4265" w:author="Will Thompson" w:date="2016-02-12T15:04:00Z"/>
          <w:moveFrom w:id="4266" w:author="Michele Hart" w:date="2016-09-02T22:53:00Z"/>
        </w:rPr>
        <w:pPrChange w:id="4267" w:author="Michele Hart" w:date="2016-09-02T22:53:00Z">
          <w:pPr/>
        </w:pPrChange>
      </w:pPr>
      <w:moveFrom w:id="4268" w:author="Michele Hart" w:date="2016-09-02T22:53:00Z">
        <w:ins w:id="4269" w:author="Will Thompson" w:date="2016-02-12T12:23:00Z">
          <w:r w:rsidDel="0081100C">
            <w:rPr>
              <w:noProof/>
            </w:rPr>
            <w:drawing>
              <wp:inline distT="0" distB="0" distL="0" distR="0" wp14:anchorId="3664DD59" wp14:editId="568C7905">
                <wp:extent cx="1695450" cy="25622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5450" cy="2562225"/>
                        </a:xfrm>
                        <a:prstGeom prst="rect">
                          <a:avLst/>
                        </a:prstGeom>
                      </pic:spPr>
                    </pic:pic>
                  </a:graphicData>
                </a:graphic>
              </wp:inline>
            </w:drawing>
          </w:r>
        </w:ins>
      </w:moveFrom>
    </w:p>
    <w:p w14:paraId="6D2E6815" w14:textId="2F4EF5E8" w:rsidR="00517189" w:rsidDel="0081100C" w:rsidRDefault="00517189">
      <w:pPr>
        <w:pStyle w:val="Heading3"/>
        <w:rPr>
          <w:ins w:id="4270" w:author="Will Thompson" w:date="2016-02-12T15:06:00Z"/>
          <w:moveFrom w:id="4271" w:author="Michele Hart" w:date="2016-09-02T22:53:00Z"/>
        </w:rPr>
        <w:pPrChange w:id="4272" w:author="Michele Hart" w:date="2016-09-02T22:53:00Z">
          <w:pPr/>
        </w:pPrChange>
      </w:pPr>
      <w:moveFrom w:id="4273" w:author="Michele Hart" w:date="2016-09-02T22:53:00Z">
        <w:ins w:id="4274" w:author="Will Thompson" w:date="2016-02-12T15:04:00Z">
          <w:r w:rsidDel="0081100C">
            <w:t>You can also highlight outliers or a section of a line with Power BI by using a second series:</w:t>
          </w:r>
        </w:ins>
      </w:moveFrom>
    </w:p>
    <w:p w14:paraId="3E8FD464" w14:textId="464CC9F8" w:rsidR="00517189" w:rsidDel="0081100C" w:rsidRDefault="00517189">
      <w:pPr>
        <w:pStyle w:val="Heading3"/>
        <w:rPr>
          <w:ins w:id="4275" w:author="Will Thompson" w:date="2016-02-12T15:04:00Z"/>
          <w:moveFrom w:id="4276" w:author="Michele Hart" w:date="2016-09-02T22:53:00Z"/>
        </w:rPr>
        <w:pPrChange w:id="4277" w:author="Michele Hart" w:date="2016-09-02T22:53:00Z">
          <w:pPr/>
        </w:pPrChange>
      </w:pPr>
      <w:moveFrom w:id="4278" w:author="Michele Hart" w:date="2016-09-02T22:53:00Z">
        <w:ins w:id="4279" w:author="Will Thompson" w:date="2016-02-12T15:07:00Z">
          <w:r w:rsidDel="0081100C">
            <w:rPr>
              <w:noProof/>
            </w:rPr>
            <w:drawing>
              <wp:inline distT="0" distB="0" distL="0" distR="0" wp14:anchorId="5CB2E9C0" wp14:editId="2E965FB2">
                <wp:extent cx="5943600" cy="18884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8490"/>
                        </a:xfrm>
                        <a:prstGeom prst="rect">
                          <a:avLst/>
                        </a:prstGeom>
                      </pic:spPr>
                    </pic:pic>
                  </a:graphicData>
                </a:graphic>
              </wp:inline>
            </w:drawing>
          </w:r>
        </w:ins>
      </w:moveFrom>
    </w:p>
    <w:p w14:paraId="670DF529" w14:textId="1135B33B" w:rsidR="00517189" w:rsidDel="0081100C" w:rsidRDefault="00517189">
      <w:pPr>
        <w:pStyle w:val="Heading3"/>
        <w:rPr>
          <w:ins w:id="4280" w:author="Will Thompson" w:date="2016-02-12T15:08:00Z"/>
          <w:moveFrom w:id="4281" w:author="Michele Hart" w:date="2016-09-02T22:53:00Z"/>
        </w:rPr>
        <w:pPrChange w:id="4282" w:author="Michele Hart" w:date="2016-09-02T22:53:00Z">
          <w:pPr/>
        </w:pPrChange>
      </w:pPr>
      <w:moveFrom w:id="4283" w:author="Michele Hart" w:date="2016-09-02T22:53:00Z">
        <w:ins w:id="4284" w:author="Will Thompson" w:date="2016-02-12T15:06:00Z">
          <w:r w:rsidDel="0081100C">
            <w:t xml:space="preserve">Here, </w:t>
          </w:r>
        </w:ins>
        <w:ins w:id="4285" w:author="Will Thompson" w:date="2016-02-12T15:07:00Z">
          <w:r w:rsidDel="0081100C">
            <w:t xml:space="preserve">values in the ‘Outliers’ series only exist where the value drops below the target. This was done by creating a DAX </w:t>
          </w:r>
        </w:ins>
        <w:ins w:id="4286" w:author="Will Thompson" w:date="2016-02-12T15:08:00Z">
          <w:r w:rsidDel="0081100C">
            <w:t>calculated column using this formula:</w:t>
          </w:r>
        </w:ins>
      </w:moveFrom>
    </w:p>
    <w:p w14:paraId="510DBF31" w14:textId="58511A84" w:rsidR="00517189" w:rsidRPr="00517189" w:rsidDel="0081100C" w:rsidRDefault="00517189">
      <w:pPr>
        <w:pStyle w:val="Heading3"/>
        <w:rPr>
          <w:ins w:id="4287" w:author="Will Thompson" w:date="2016-02-12T12:22:00Z"/>
          <w:moveFrom w:id="4288" w:author="Michele Hart" w:date="2016-09-02T22:53:00Z"/>
          <w:rFonts w:ascii="Consolas" w:hAnsi="Consolas"/>
          <w:rPrChange w:id="4289" w:author="Will Thompson" w:date="2016-02-12T15:11:00Z">
            <w:rPr>
              <w:ins w:id="4290" w:author="Will Thompson" w:date="2016-02-12T12:22:00Z"/>
              <w:moveFrom w:id="4291" w:author="Michele Hart" w:date="2016-09-02T22:53:00Z"/>
            </w:rPr>
          </w:rPrChange>
        </w:rPr>
        <w:pPrChange w:id="4292" w:author="Michele Hart" w:date="2016-09-02T22:53:00Z">
          <w:pPr/>
        </w:pPrChange>
      </w:pPr>
      <w:moveFrom w:id="4293" w:author="Michele Hart" w:date="2016-09-02T22:53:00Z">
        <w:ins w:id="4294" w:author="Will Thompson" w:date="2016-02-12T15:08:00Z">
          <w:r w:rsidRPr="00517189" w:rsidDel="0081100C">
            <w:rPr>
              <w:rFonts w:ascii="Consolas" w:hAnsi="Consolas"/>
              <w:rPrChange w:id="4295" w:author="Will Thompson" w:date="2016-02-12T15:11:00Z">
                <w:rPr/>
              </w:rPrChange>
            </w:rPr>
            <w:t>Outliers = if(SLA[Value]&lt;[Target SLA], SLA[Value], BLANK())</w:t>
          </w:r>
        </w:ins>
      </w:moveFrom>
    </w:p>
    <w:p w14:paraId="1884D50D" w14:textId="3A731E5C" w:rsidR="00517189" w:rsidDel="0081100C" w:rsidRDefault="00517189">
      <w:pPr>
        <w:pStyle w:val="Heading3"/>
        <w:rPr>
          <w:ins w:id="4296" w:author="Will Thompson" w:date="2016-02-12T15:11:00Z"/>
          <w:moveFrom w:id="4297" w:author="Michele Hart" w:date="2016-09-02T22:53:00Z"/>
        </w:rPr>
        <w:pPrChange w:id="4298" w:author="Michele Hart" w:date="2016-09-02T22:53:00Z">
          <w:pPr/>
        </w:pPrChange>
      </w:pPr>
    </w:p>
    <w:p w14:paraId="54228AC6" w14:textId="280948D9" w:rsidR="00210925" w:rsidDel="0081100C" w:rsidRDefault="00210925">
      <w:pPr>
        <w:pStyle w:val="Heading3"/>
        <w:rPr>
          <w:ins w:id="4299" w:author="Will Thompson" w:date="2016-02-12T10:54:00Z"/>
          <w:moveFrom w:id="4300" w:author="Michele Hart" w:date="2016-09-02T22:53:00Z"/>
        </w:rPr>
        <w:pPrChange w:id="4301" w:author="Michele Hart" w:date="2016-09-02T22:53:00Z">
          <w:pPr/>
        </w:pPrChange>
      </w:pPr>
      <w:moveFrom w:id="4302" w:author="Michele Hart" w:date="2016-09-02T22:53:00Z">
        <w:ins w:id="4303" w:author="Will Thompson" w:date="2016-02-12T10:54:00Z">
          <w:r w:rsidDel="0081100C">
            <w:t>Colors for categorical values</w:t>
          </w:r>
        </w:ins>
      </w:moveFrom>
    </w:p>
    <w:p w14:paraId="45165744" w14:textId="265DD6AD" w:rsidR="00210925" w:rsidDel="0081100C" w:rsidRDefault="00BC2824">
      <w:pPr>
        <w:pStyle w:val="Heading3"/>
        <w:rPr>
          <w:ins w:id="4304" w:author="Will Thompson" w:date="2016-02-12T11:33:00Z"/>
          <w:moveFrom w:id="4305" w:author="Michele Hart" w:date="2016-09-02T22:53:00Z"/>
        </w:rPr>
        <w:pPrChange w:id="4306" w:author="Michele Hart" w:date="2016-09-02T22:53:00Z">
          <w:pPr/>
        </w:pPrChange>
      </w:pPr>
      <w:moveFrom w:id="4307" w:author="Michele Hart" w:date="2016-09-02T22:53:00Z">
        <w:ins w:id="4308" w:author="Will Thompson" w:date="2016-02-12T11:33:00Z">
          <w:r w:rsidDel="0081100C">
            <w:t>C</w:t>
          </w:r>
        </w:ins>
        <w:ins w:id="4309" w:author="Will Thompson" w:date="2016-02-12T10:55:00Z">
          <w:r w:rsidDel="0081100C">
            <w:t>harts with a series</w:t>
          </w:r>
        </w:ins>
        <w:ins w:id="4310" w:author="Will Thompson" w:date="2016-02-12T11:33:00Z">
          <w:r w:rsidDel="0081100C">
            <w:t>/</w:t>
          </w:r>
        </w:ins>
        <w:ins w:id="4311" w:author="Will Thompson" w:date="2016-02-12T10:55:00Z">
          <w:r w:rsidR="00210925" w:rsidDel="0081100C">
            <w:t>legend are typically used with a categorical value in the legend. For example:</w:t>
          </w:r>
        </w:ins>
      </w:moveFrom>
    </w:p>
    <w:p w14:paraId="75C9EB17" w14:textId="44AEE646" w:rsidR="00BC2824" w:rsidDel="0081100C" w:rsidRDefault="00BC2824">
      <w:pPr>
        <w:pStyle w:val="Heading3"/>
        <w:rPr>
          <w:ins w:id="4312" w:author="Will Thompson" w:date="2016-02-12T11:33:00Z"/>
          <w:moveFrom w:id="4313" w:author="Michele Hart" w:date="2016-09-02T22:53:00Z"/>
        </w:rPr>
        <w:pPrChange w:id="4314" w:author="Michele Hart" w:date="2016-09-02T22:53:00Z">
          <w:pPr/>
        </w:pPrChange>
      </w:pPr>
      <w:moveFrom w:id="4315" w:author="Michele Hart" w:date="2016-09-02T22:53:00Z">
        <w:ins w:id="4316" w:author="Will Thompson" w:date="2016-02-12T11:33:00Z">
          <w:r w:rsidDel="0081100C">
            <w:rPr>
              <w:noProof/>
            </w:rPr>
            <w:drawing>
              <wp:inline distT="0" distB="0" distL="0" distR="0" wp14:anchorId="34CB3FBF" wp14:editId="745950E9">
                <wp:extent cx="5276850" cy="21526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2152650"/>
                        </a:xfrm>
                        <a:prstGeom prst="rect">
                          <a:avLst/>
                        </a:prstGeom>
                      </pic:spPr>
                    </pic:pic>
                  </a:graphicData>
                </a:graphic>
              </wp:inline>
            </w:drawing>
          </w:r>
        </w:ins>
      </w:moveFrom>
    </w:p>
    <w:p w14:paraId="0ED25300" w14:textId="3D31282E" w:rsidR="00BC2824" w:rsidDel="0081100C" w:rsidRDefault="00BC2824">
      <w:pPr>
        <w:pStyle w:val="Heading3"/>
        <w:rPr>
          <w:ins w:id="4317" w:author="Will Thompson" w:date="2016-02-12T11:34:00Z"/>
          <w:moveFrom w:id="4318" w:author="Michele Hart" w:date="2016-09-02T22:53:00Z"/>
        </w:rPr>
        <w:pPrChange w:id="4319" w:author="Michele Hart" w:date="2016-09-02T22:53:00Z">
          <w:pPr/>
        </w:pPrChange>
      </w:pPr>
      <w:moveFrom w:id="4320" w:author="Michele Hart" w:date="2016-09-02T22:53:00Z">
        <w:ins w:id="4321" w:author="Will Thompson" w:date="2016-02-12T11:34:00Z">
          <w:r w:rsidDel="0081100C">
            <w:t>The colors Power BI uses by default were chosen to provide a good color separation between categorical values so they are easy to distinguish. Sometimes people change these colors to match their corporate scheme etc. but it can lead to problems:</w:t>
          </w:r>
        </w:ins>
      </w:moveFrom>
    </w:p>
    <w:p w14:paraId="3CDF51CF" w14:textId="0D4F04A6" w:rsidR="00BC2824" w:rsidDel="0081100C" w:rsidRDefault="00BC2824">
      <w:pPr>
        <w:pStyle w:val="Heading3"/>
        <w:rPr>
          <w:ins w:id="4322" w:author="Will Thompson" w:date="2016-02-12T11:35:00Z"/>
          <w:moveFrom w:id="4323" w:author="Michele Hart" w:date="2016-09-02T22:53:00Z"/>
        </w:rPr>
        <w:pPrChange w:id="4324" w:author="Michele Hart" w:date="2016-09-02T22:53:00Z">
          <w:pPr/>
        </w:pPrChange>
      </w:pPr>
      <w:moveFrom w:id="4325" w:author="Michele Hart" w:date="2016-09-02T22:53:00Z">
        <w:ins w:id="4326" w:author="Will Thompson" w:date="2016-02-12T11:35:00Z">
          <w:r w:rsidDel="0081100C">
            <w:rPr>
              <w:noProof/>
            </w:rPr>
            <w:drawing>
              <wp:inline distT="0" distB="0" distL="0" distR="0" wp14:anchorId="0589B2A7" wp14:editId="0E97681E">
                <wp:extent cx="5200650" cy="22574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650" cy="2257425"/>
                        </a:xfrm>
                        <a:prstGeom prst="rect">
                          <a:avLst/>
                        </a:prstGeom>
                      </pic:spPr>
                    </pic:pic>
                  </a:graphicData>
                </a:graphic>
              </wp:inline>
            </w:drawing>
          </w:r>
        </w:ins>
      </w:moveFrom>
    </w:p>
    <w:p w14:paraId="54D06B21" w14:textId="3CDF537B" w:rsidR="00BC2824" w:rsidDel="0081100C" w:rsidRDefault="00BC2824">
      <w:pPr>
        <w:pStyle w:val="Heading3"/>
        <w:rPr>
          <w:ins w:id="4327" w:author="Will Thompson" w:date="2016-02-12T12:18:00Z"/>
          <w:moveFrom w:id="4328" w:author="Michele Hart" w:date="2016-09-02T22:53:00Z"/>
        </w:rPr>
        <w:pPrChange w:id="4329" w:author="Michele Hart" w:date="2016-09-02T22:53:00Z">
          <w:pPr/>
        </w:pPrChange>
      </w:pPr>
      <w:moveFrom w:id="4330" w:author="Michele Hart" w:date="2016-09-02T22:53:00Z">
        <w:ins w:id="4331" w:author="Will Thompson" w:date="2016-02-12T11:35:00Z">
          <w:r w:rsidDel="0081100C">
            <w:t xml:space="preserve">By sticking to a single hue and varying the intensity of the color, it </w:t>
          </w:r>
        </w:ins>
        <w:ins w:id="4332" w:author="Will Thompson" w:date="2016-02-12T12:23:00Z">
          <w:r w:rsidR="00A65A1F" w:rsidDel="0081100C">
            <w:t>has</w:t>
          </w:r>
        </w:ins>
        <w:ins w:id="4333" w:author="Will Thompson" w:date="2016-02-12T11:35:00Z">
          <w:r w:rsidDel="0081100C">
            <w:t xml:space="preserve"> introduce</w:t>
          </w:r>
        </w:ins>
        <w:ins w:id="4334" w:author="Will Thompson" w:date="2016-02-12T12:23:00Z">
          <w:r w:rsidR="00A65A1F" w:rsidDel="0081100C">
            <w:t>d</w:t>
          </w:r>
        </w:ins>
        <w:ins w:id="4335" w:author="Will Thompson" w:date="2016-02-12T11:35:00Z">
          <w:r w:rsidDel="0081100C">
            <w:t xml:space="preserve"> a false sense of ordering between the categories. It implies </w:t>
          </w:r>
        </w:ins>
        <w:ins w:id="4336" w:author="Will Thompson" w:date="2016-02-12T11:36:00Z">
          <w:r w:rsidDel="0081100C">
            <w:t>“</w:t>
          </w:r>
        </w:ins>
        <w:ins w:id="4337" w:author="Will Thompson" w:date="2016-02-12T11:35:00Z">
          <w:r w:rsidDel="0081100C">
            <w:t>Audio and Entertainment</w:t>
          </w:r>
        </w:ins>
        <w:ins w:id="4338" w:author="Will Thompson" w:date="2016-02-12T11:36:00Z">
          <w:r w:rsidDel="0081100C">
            <w:t>” is higher or lower on some scale than “Tech Center”. Other than alphabetical, there’s normally no inherent order in this sort of categorical value.</w:t>
          </w:r>
        </w:ins>
      </w:moveFrom>
    </w:p>
    <w:p w14:paraId="5D7D4FE9" w14:textId="2FFE99AF" w:rsidR="00BC2824" w:rsidDel="0081100C" w:rsidRDefault="00BC2824">
      <w:pPr>
        <w:pStyle w:val="Heading3"/>
        <w:rPr>
          <w:ins w:id="4339" w:author="Will Thompson" w:date="2016-02-12T10:55:00Z"/>
          <w:moveFrom w:id="4340" w:author="Michele Hart" w:date="2016-09-02T22:53:00Z"/>
        </w:rPr>
        <w:pPrChange w:id="4341" w:author="Michele Hart" w:date="2016-09-02T22:53:00Z">
          <w:pPr/>
        </w:pPrChange>
      </w:pPr>
      <w:moveFrom w:id="4342" w:author="Michele Hart" w:date="2016-09-02T22:53:00Z">
        <w:ins w:id="4343" w:author="Will Thompson" w:date="2016-02-12T11:36:00Z">
          <w:r w:rsidDel="0081100C">
            <w:t>Colors for numerical values</w:t>
          </w:r>
        </w:ins>
      </w:moveFrom>
    </w:p>
    <w:p w14:paraId="215789E7" w14:textId="68C6321E" w:rsidR="00A65A1F" w:rsidDel="0081100C" w:rsidRDefault="00BC2824">
      <w:pPr>
        <w:pStyle w:val="Heading3"/>
        <w:rPr>
          <w:ins w:id="4344" w:author="Will Thompson" w:date="2016-02-12T14:50:00Z"/>
          <w:moveFrom w:id="4345" w:author="Michele Hart" w:date="2016-09-02T22:53:00Z"/>
        </w:rPr>
        <w:pPrChange w:id="4346" w:author="Michele Hart" w:date="2016-09-02T22:53:00Z">
          <w:pPr/>
        </w:pPrChange>
      </w:pPr>
      <w:moveFrom w:id="4347" w:author="Michele Hart" w:date="2016-09-02T22:53:00Z">
        <w:ins w:id="4348" w:author="Will Thompson" w:date="2016-02-12T11:39:00Z">
          <w:r w:rsidDel="0081100C">
            <w:t xml:space="preserve">For fields that do have some inherent order and numerical value, you can also </w:t>
          </w:r>
        </w:ins>
        <w:ins w:id="4349" w:author="Will Thompson" w:date="2016-02-12T11:40:00Z">
          <w:r w:rsidDel="0081100C">
            <w:t>color data points by the value.</w:t>
          </w:r>
        </w:ins>
        <w:ins w:id="4350" w:author="Will Thompson" w:date="2016-02-12T12:18:00Z">
          <w:r w:rsidR="00A65A1F" w:rsidDel="0081100C">
            <w:t xml:space="preserve"> </w:t>
          </w:r>
        </w:ins>
        <w:ins w:id="4351" w:author="Will Thompson" w:date="2016-02-12T12:23:00Z">
          <w:r w:rsidR="00A65A1F" w:rsidDel="0081100C">
            <w:t xml:space="preserve">This can be helpful </w:t>
          </w:r>
        </w:ins>
        <w:ins w:id="4352" w:author="Will Thompson" w:date="2016-02-12T14:49:00Z">
          <w:r w:rsidR="00D628A8" w:rsidDel="0081100C">
            <w:t xml:space="preserve">to show the spread of values across </w:t>
          </w:r>
        </w:ins>
        <w:ins w:id="4353" w:author="Will Thompson" w:date="2016-02-12T14:50:00Z">
          <w:r w:rsidR="00D628A8" w:rsidDel="0081100C">
            <w:t xml:space="preserve">the data, and also allow for two variables to be shown on a single chart. For example </w:t>
          </w:r>
        </w:ins>
        <w:ins w:id="4354" w:author="Will Thompson" w:date="2016-02-12T14:54:00Z">
          <w:r w:rsidR="00D628A8" w:rsidDel="0081100C">
            <w:t>this</w:t>
          </w:r>
        </w:ins>
        <w:ins w:id="4355" w:author="Will Thompson" w:date="2016-02-12T14:50:00Z">
          <w:r w:rsidR="00D628A8" w:rsidDel="0081100C">
            <w:t xml:space="preserve"> </w:t>
          </w:r>
        </w:ins>
        <w:ins w:id="4356" w:author="Will Thompson" w:date="2016-02-12T14:54:00Z">
          <w:r w:rsidR="00D628A8" w:rsidDel="0081100C">
            <w:t>chart makes it clear that although Diesel cars amount for the highest sales, SUVs have the highest margin.</w:t>
          </w:r>
        </w:ins>
      </w:moveFrom>
    </w:p>
    <w:p w14:paraId="65F87127" w14:textId="6D4EA1CE" w:rsidR="00D628A8" w:rsidDel="0081100C" w:rsidRDefault="00D628A8">
      <w:pPr>
        <w:pStyle w:val="Heading3"/>
        <w:rPr>
          <w:ins w:id="4357" w:author="Will Thompson" w:date="2016-02-12T14:54:00Z"/>
          <w:moveFrom w:id="4358" w:author="Michele Hart" w:date="2016-09-02T22:53:00Z"/>
        </w:rPr>
        <w:pPrChange w:id="4359" w:author="Michele Hart" w:date="2016-09-02T22:53:00Z">
          <w:pPr/>
        </w:pPrChange>
      </w:pPr>
      <w:moveFrom w:id="4360" w:author="Michele Hart" w:date="2016-09-02T22:53:00Z">
        <w:ins w:id="4361" w:author="Will Thompson" w:date="2016-02-12T14:54:00Z">
          <w:r w:rsidDel="0081100C">
            <w:rPr>
              <w:noProof/>
            </w:rPr>
            <w:drawing>
              <wp:inline distT="0" distB="0" distL="0" distR="0" wp14:anchorId="54359AA9" wp14:editId="277B25FB">
                <wp:extent cx="4476750" cy="22574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6750" cy="2257425"/>
                        </a:xfrm>
                        <a:prstGeom prst="rect">
                          <a:avLst/>
                        </a:prstGeom>
                      </pic:spPr>
                    </pic:pic>
                  </a:graphicData>
                </a:graphic>
              </wp:inline>
            </w:drawing>
          </w:r>
        </w:ins>
      </w:moveFrom>
    </w:p>
    <w:p w14:paraId="5709823C" w14:textId="2CD8B837" w:rsidR="00D628A8" w:rsidDel="0081100C" w:rsidRDefault="00D628A8">
      <w:pPr>
        <w:pStyle w:val="Heading3"/>
        <w:rPr>
          <w:ins w:id="4362" w:author="Will Thompson" w:date="2016-02-12T12:18:00Z"/>
          <w:moveFrom w:id="4363" w:author="Michele Hart" w:date="2016-09-02T22:53:00Z"/>
        </w:rPr>
        <w:pPrChange w:id="4364" w:author="Michele Hart" w:date="2016-09-02T22:53:00Z">
          <w:pPr/>
        </w:pPrChange>
      </w:pPr>
      <w:moveFrom w:id="4365" w:author="Michele Hart" w:date="2016-09-02T22:53:00Z">
        <w:ins w:id="4366" w:author="Will Thompson" w:date="2016-02-12T14:54:00Z">
          <w:r w:rsidDel="0081100C">
            <w:t>It can also be used to emphas</w:t>
          </w:r>
        </w:ins>
        <w:ins w:id="4367" w:author="Will Thompson" w:date="2016-02-12T14:55:00Z">
          <w:r w:rsidDel="0081100C">
            <w:t>ize variance around a central value. For example coloring positive values green and negative values red. Be aware of cultural differences when assigning colors to positive or n</w:t>
          </w:r>
        </w:ins>
        <w:ins w:id="4368" w:author="Will Thompson" w:date="2016-02-12T14:56:00Z">
          <w:r w:rsidDel="0081100C">
            <w:t>egative values; not all cultures use red for bad and green for good!</w:t>
          </w:r>
        </w:ins>
      </w:moveFrom>
    </w:p>
    <w:p w14:paraId="32A863C0" w14:textId="1088253E" w:rsidR="00210925" w:rsidDel="0081100C" w:rsidRDefault="00A65A1F">
      <w:pPr>
        <w:pStyle w:val="Heading3"/>
        <w:rPr>
          <w:ins w:id="4369" w:author="Will Thompson" w:date="2016-02-12T10:56:00Z"/>
          <w:moveFrom w:id="4370" w:author="Michele Hart" w:date="2016-09-02T22:53:00Z"/>
        </w:rPr>
        <w:pPrChange w:id="4371" w:author="Michele Hart" w:date="2016-09-02T22:53:00Z">
          <w:pPr/>
        </w:pPrChange>
      </w:pPr>
      <w:moveFrom w:id="4372" w:author="Michele Hart" w:date="2016-09-02T22:53:00Z">
        <w:ins w:id="4373" w:author="Will Thompson" w:date="2016-02-12T12:24:00Z">
          <w:r w:rsidDel="0081100C">
            <w:rPr>
              <w:noProof/>
            </w:rPr>
            <w:drawing>
              <wp:inline distT="0" distB="0" distL="0" distR="0" wp14:anchorId="091FCE7A" wp14:editId="5614ABA0">
                <wp:extent cx="3349256" cy="3000085"/>
                <wp:effectExtent l="19050" t="19050" r="22860" b="1016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435" b="54467"/>
                        <a:stretch/>
                      </pic:blipFill>
                      <pic:spPr bwMode="auto">
                        <a:xfrm>
                          <a:off x="0" y="0"/>
                          <a:ext cx="3364016" cy="30133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moveFrom>
    </w:p>
    <w:p w14:paraId="13AEA62A" w14:textId="63A56C8D" w:rsidR="0084183C" w:rsidDel="0081100C" w:rsidRDefault="0084183C">
      <w:pPr>
        <w:pStyle w:val="Heading3"/>
        <w:rPr>
          <w:ins w:id="4374" w:author="Will Thompson" w:date="2016-02-12T15:15:00Z"/>
          <w:moveFrom w:id="4375" w:author="Michele Hart" w:date="2016-09-02T22:53:00Z"/>
          <w:color w:val="2E74B5" w:themeColor="accent1" w:themeShade="BF"/>
          <w:sz w:val="32"/>
          <w:szCs w:val="32"/>
        </w:rPr>
        <w:pPrChange w:id="4376" w:author="Michele Hart" w:date="2016-09-02T22:53:00Z">
          <w:pPr/>
        </w:pPrChange>
      </w:pPr>
      <w:moveFrom w:id="4377" w:author="Michele Hart" w:date="2016-09-02T22:53:00Z">
        <w:ins w:id="4378" w:author="Will Thompson" w:date="2016-02-12T15:15:00Z">
          <w:r w:rsidDel="0081100C">
            <w:br w:type="page"/>
          </w:r>
        </w:ins>
      </w:moveFrom>
    </w:p>
    <w:moveFromRangeEnd w:id="4224"/>
    <w:p w14:paraId="25C7E90E" w14:textId="5EB29081" w:rsidR="00BC2824" w:rsidDel="003C0F2B" w:rsidRDefault="00BC2824">
      <w:pPr>
        <w:pStyle w:val="Heading3"/>
        <w:rPr>
          <w:ins w:id="4379" w:author="Will Thompson" w:date="2016-02-12T11:32:00Z"/>
          <w:del w:id="4380" w:author="Michele Hart" w:date="2016-09-02T22:53:00Z"/>
        </w:rPr>
        <w:pPrChange w:id="4381" w:author="Michele Hart" w:date="2016-09-02T22:53:00Z">
          <w:pPr/>
        </w:pPrChange>
      </w:pPr>
      <w:ins w:id="4382" w:author="Will Thompson" w:date="2016-02-12T11:32:00Z">
        <w:del w:id="4383" w:author="Michele Hart" w:date="2016-09-02T22:53:00Z">
          <w:r w:rsidDel="003C0F2B">
            <w:delText>Tweaking charts for best use of space</w:delText>
          </w:r>
        </w:del>
      </w:ins>
    </w:p>
    <w:p w14:paraId="00429E47" w14:textId="2C763879" w:rsidR="0084183C" w:rsidDel="003C0F2B" w:rsidRDefault="00D628A8">
      <w:pPr>
        <w:rPr>
          <w:ins w:id="4384" w:author="Will Thompson" w:date="2016-02-12T15:15:00Z"/>
          <w:del w:id="4385" w:author="Michele Hart" w:date="2016-09-02T22:53:00Z"/>
        </w:rPr>
      </w:pPr>
      <w:ins w:id="4386" w:author="Will Thompson" w:date="2016-02-12T14:56:00Z">
        <w:del w:id="4387" w:author="Michele Hart" w:date="2016-09-02T22:53:00Z">
          <w:r w:rsidDel="003C0F2B">
            <w:delText xml:space="preserve">If you’re trying to fit multiple charts into a </w:delText>
          </w:r>
        </w:del>
      </w:ins>
      <w:ins w:id="4388" w:author="Will Thompson" w:date="2016-02-12T14:57:00Z">
        <w:del w:id="4389" w:author="Michele Hart" w:date="2016-09-02T22:53:00Z">
          <w:r w:rsidDel="003C0F2B">
            <w:delText>report</w:delText>
          </w:r>
        </w:del>
      </w:ins>
      <w:ins w:id="4390" w:author="Will Thompson" w:date="2016-02-12T14:56:00Z">
        <w:del w:id="4391" w:author="Michele Hart" w:date="2016-09-02T22:53:00Z">
          <w:r w:rsidDel="003C0F2B">
            <w:delText xml:space="preserve">, </w:delText>
          </w:r>
        </w:del>
      </w:ins>
      <w:ins w:id="4392" w:author="Will Thompson" w:date="2016-02-12T14:57:00Z">
        <w:del w:id="4393" w:author="Michele Hart" w:date="2016-09-02T22:53:00Z">
          <w:r w:rsidDel="003C0F2B">
            <w:delText xml:space="preserve">maximizing your data-ink ratio will help make the story in your data stand out. </w:delText>
          </w:r>
          <w:r w:rsidR="00517189" w:rsidDel="003C0F2B">
            <w:delText xml:space="preserve">Edward Tufte </w:delText>
          </w:r>
        </w:del>
      </w:ins>
      <w:ins w:id="4394" w:author="Will Thompson" w:date="2016-02-12T15:12:00Z">
        <w:del w:id="4395" w:author="Michele Hart" w:date="2016-09-02T22:53:00Z">
          <w:r w:rsidR="00517189" w:rsidDel="003C0F2B">
            <w:delText>coined ‘data-ink’ ratio: the goal is remove as many marks from a chart as possible without impairing a reader</w:delText>
          </w:r>
        </w:del>
      </w:ins>
      <w:ins w:id="4396" w:author="Will Thompson" w:date="2016-02-12T15:13:00Z">
        <w:del w:id="4397" w:author="Michele Hart" w:date="2016-09-02T22:53:00Z">
          <w:r w:rsidR="00517189" w:rsidDel="003C0F2B">
            <w:delText xml:space="preserve">’s ability to interpret the data. </w:delText>
          </w:r>
        </w:del>
      </w:ins>
    </w:p>
    <w:tbl>
      <w:tblPr>
        <w:tblStyle w:val="TableGrid"/>
        <w:tblW w:w="0" w:type="auto"/>
        <w:tblLook w:val="04A0" w:firstRow="1" w:lastRow="0" w:firstColumn="1" w:lastColumn="0" w:noHBand="0" w:noVBand="1"/>
      </w:tblPr>
      <w:tblGrid>
        <w:gridCol w:w="5076"/>
        <w:gridCol w:w="4274"/>
      </w:tblGrid>
      <w:tr w:rsidR="0084183C" w:rsidDel="003C0F2B" w14:paraId="0322A87E" w14:textId="1985D5CE" w:rsidTr="0084183C">
        <w:trPr>
          <w:ins w:id="4398" w:author="Will Thompson" w:date="2016-02-12T15:15:00Z"/>
          <w:del w:id="4399" w:author="Michele Hart" w:date="2016-09-02T22:53:00Z"/>
        </w:trPr>
        <w:tc>
          <w:tcPr>
            <w:tcW w:w="5076" w:type="dxa"/>
          </w:tcPr>
          <w:p w14:paraId="04343E19" w14:textId="05855A0C" w:rsidR="0084183C" w:rsidDel="003C0F2B" w:rsidRDefault="0084183C">
            <w:pPr>
              <w:jc w:val="right"/>
              <w:rPr>
                <w:ins w:id="4400" w:author="Will Thompson" w:date="2016-02-12T15:15:00Z"/>
                <w:del w:id="4401" w:author="Michele Hart" w:date="2016-09-02T22:53:00Z"/>
              </w:rPr>
              <w:pPrChange w:id="4402" w:author="Will Thompson" w:date="2016-02-12T15:15:00Z">
                <w:pPr/>
              </w:pPrChange>
            </w:pPr>
            <w:ins w:id="4403" w:author="Will Thompson" w:date="2016-02-12T15:15:00Z">
              <w:del w:id="4404" w:author="Michele Hart" w:date="2016-09-02T22:53:00Z">
                <w:r w:rsidDel="003C0F2B">
                  <w:rPr>
                    <w:noProof/>
                  </w:rPr>
                  <w:drawing>
                    <wp:inline distT="0" distB="0" distL="0" distR="0" wp14:anchorId="56FC3688" wp14:editId="21A50C3D">
                      <wp:extent cx="2938253" cy="269144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7608" cy="2709170"/>
                              </a:xfrm>
                              <a:prstGeom prst="rect">
                                <a:avLst/>
                              </a:prstGeom>
                            </pic:spPr>
                          </pic:pic>
                        </a:graphicData>
                      </a:graphic>
                    </wp:inline>
                  </w:drawing>
                </w:r>
              </w:del>
            </w:ins>
          </w:p>
        </w:tc>
        <w:tc>
          <w:tcPr>
            <w:tcW w:w="4274" w:type="dxa"/>
            <w:vMerge w:val="restart"/>
          </w:tcPr>
          <w:p w14:paraId="70FD873C" w14:textId="730EAB93" w:rsidR="0084183C" w:rsidDel="003C0F2B" w:rsidRDefault="0084183C">
            <w:pPr>
              <w:rPr>
                <w:ins w:id="4405" w:author="Will Thompson" w:date="2016-02-12T15:17:00Z"/>
                <w:del w:id="4406" w:author="Michele Hart" w:date="2016-09-02T22:53:00Z"/>
              </w:rPr>
            </w:pPr>
            <w:ins w:id="4407" w:author="Will Thompson" w:date="2016-02-12T15:16:00Z">
              <w:del w:id="4408" w:author="Michele Hart" w:date="2016-09-02T22:53:00Z">
                <w:r w:rsidDel="003C0F2B">
                  <w:delText>In the first set of charts, there are redundant axis labels (Jan 2014, Apr 2014 etc.) and titles (“by Date</w:delText>
                </w:r>
              </w:del>
            </w:ins>
            <w:ins w:id="4409" w:author="Will Thompson" w:date="2016-02-12T15:17:00Z">
              <w:del w:id="4410" w:author="Michele Hart" w:date="2016-09-02T22:53:00Z">
                <w:r w:rsidDel="003C0F2B">
                  <w:delText>”). The titles for each chart also require dedicate horizontal space across each chart.</w:delText>
                </w:r>
              </w:del>
            </w:ins>
          </w:p>
          <w:p w14:paraId="51448482" w14:textId="14D91F31" w:rsidR="0084183C" w:rsidDel="003C0F2B" w:rsidRDefault="0084183C">
            <w:pPr>
              <w:rPr>
                <w:ins w:id="4411" w:author="Will Thompson" w:date="2016-02-12T15:17:00Z"/>
                <w:del w:id="4412" w:author="Michele Hart" w:date="2016-09-02T22:53:00Z"/>
              </w:rPr>
            </w:pPr>
          </w:p>
          <w:p w14:paraId="0CF245D3" w14:textId="353E5866" w:rsidR="0084183C" w:rsidDel="003C0F2B" w:rsidRDefault="0084183C">
            <w:pPr>
              <w:rPr>
                <w:ins w:id="4413" w:author="Will Thompson" w:date="2016-02-12T15:18:00Z"/>
                <w:del w:id="4414" w:author="Michele Hart" w:date="2016-09-02T22:53:00Z"/>
              </w:rPr>
            </w:pPr>
            <w:ins w:id="4415" w:author="Will Thompson" w:date="2016-02-12T15:17:00Z">
              <w:del w:id="4416" w:author="Michele Hart" w:date="2016-09-02T22:53:00Z">
                <w:r w:rsidDel="003C0F2B">
                  <w:delText xml:space="preserve">By removing the </w:delText>
                </w:r>
              </w:del>
            </w:ins>
            <w:ins w:id="4417" w:author="Will Thompson" w:date="2016-02-12T15:18:00Z">
              <w:del w:id="4418" w:author="Michele Hart" w:date="2016-09-02T22:53:00Z">
                <w:r w:rsidDel="003C0F2B">
                  <w:delText>chart titles and turning on individual axis labels we remove some ink and have better use of the overall space.</w:delText>
                </w:r>
              </w:del>
            </w:ins>
          </w:p>
          <w:p w14:paraId="137A7864" w14:textId="33D2108E" w:rsidR="0084183C" w:rsidDel="003C0F2B" w:rsidRDefault="0084183C">
            <w:pPr>
              <w:rPr>
                <w:ins w:id="4419" w:author="Will Thompson" w:date="2016-02-12T15:18:00Z"/>
                <w:del w:id="4420" w:author="Michele Hart" w:date="2016-09-02T22:53:00Z"/>
              </w:rPr>
            </w:pPr>
          </w:p>
          <w:p w14:paraId="3394EB60" w14:textId="1DE66E18" w:rsidR="0084183C" w:rsidDel="003C0F2B" w:rsidRDefault="0084183C">
            <w:pPr>
              <w:rPr>
                <w:ins w:id="4421" w:author="Will Thompson" w:date="2016-02-12T15:19:00Z"/>
                <w:del w:id="4422" w:author="Michele Hart" w:date="2016-09-02T22:53:00Z"/>
              </w:rPr>
            </w:pPr>
            <w:ins w:id="4423" w:author="Will Thompson" w:date="2016-02-12T15:18:00Z">
              <w:del w:id="4424" w:author="Michele Hart" w:date="2016-09-02T22:53:00Z">
                <w:r w:rsidDel="003C0F2B">
                  <w:delText xml:space="preserve">We can remove the axis labels for the top two charts to </w:delText>
                </w:r>
              </w:del>
            </w:ins>
            <w:ins w:id="4425" w:author="Will Thompson" w:date="2016-02-12T15:19:00Z">
              <w:del w:id="4426" w:author="Michele Hart" w:date="2016-09-02T22:53:00Z">
                <w:r w:rsidDel="003C0F2B">
                  <w:delText>further reduce ink and use more of the space for data.</w:delText>
                </w:r>
              </w:del>
            </w:ins>
          </w:p>
          <w:p w14:paraId="4452594F" w14:textId="2C1A4DBC" w:rsidR="0084183C" w:rsidDel="003C0F2B" w:rsidRDefault="0084183C">
            <w:pPr>
              <w:rPr>
                <w:ins w:id="4427" w:author="Will Thompson" w:date="2016-02-12T15:19:00Z"/>
                <w:del w:id="4428" w:author="Michele Hart" w:date="2016-09-02T22:53:00Z"/>
              </w:rPr>
            </w:pPr>
          </w:p>
          <w:p w14:paraId="633F0153" w14:textId="0CFB234C" w:rsidR="0084183C" w:rsidDel="003C0F2B" w:rsidRDefault="0084183C">
            <w:pPr>
              <w:rPr>
                <w:ins w:id="4429" w:author="Will Thompson" w:date="2016-02-12T15:15:00Z"/>
                <w:del w:id="4430" w:author="Michele Hart" w:date="2016-09-02T22:53:00Z"/>
              </w:rPr>
            </w:pPr>
            <w:ins w:id="4431" w:author="Will Thompson" w:date="2016-02-12T15:19:00Z">
              <w:del w:id="4432" w:author="Michele Hart" w:date="2016-09-02T22:53:00Z">
                <w:r w:rsidDel="003C0F2B">
                  <w:delText>If there were particular time periods that you wanted to call out, you could draw lines or rectangles behind all the charts to help draw the eye up and down to aid comparisons.</w:delText>
                </w:r>
              </w:del>
            </w:ins>
          </w:p>
        </w:tc>
      </w:tr>
      <w:tr w:rsidR="0084183C" w:rsidDel="003C0F2B" w14:paraId="45A1499F" w14:textId="7E1A656F" w:rsidTr="0084183C">
        <w:trPr>
          <w:ins w:id="4433" w:author="Will Thompson" w:date="2016-02-12T15:15:00Z"/>
          <w:del w:id="4434" w:author="Michele Hart" w:date="2016-09-02T22:53:00Z"/>
        </w:trPr>
        <w:tc>
          <w:tcPr>
            <w:tcW w:w="5076" w:type="dxa"/>
          </w:tcPr>
          <w:p w14:paraId="63A6AD5B" w14:textId="37C834E3" w:rsidR="0084183C" w:rsidDel="003C0F2B" w:rsidRDefault="0084183C">
            <w:pPr>
              <w:jc w:val="right"/>
              <w:rPr>
                <w:ins w:id="4435" w:author="Will Thompson" w:date="2016-02-12T15:15:00Z"/>
                <w:del w:id="4436" w:author="Michele Hart" w:date="2016-09-02T22:53:00Z"/>
              </w:rPr>
              <w:pPrChange w:id="4437" w:author="Will Thompson" w:date="2016-02-12T15:16:00Z">
                <w:pPr/>
              </w:pPrChange>
            </w:pPr>
            <w:ins w:id="4438" w:author="Will Thompson" w:date="2016-02-12T15:15:00Z">
              <w:del w:id="4439" w:author="Michele Hart" w:date="2016-09-02T22:53:00Z">
                <w:r w:rsidDel="003C0F2B">
                  <w:rPr>
                    <w:noProof/>
                  </w:rPr>
                  <w:drawing>
                    <wp:inline distT="0" distB="0" distL="0" distR="0" wp14:anchorId="4BBE511D" wp14:editId="2840EE49">
                      <wp:extent cx="3079631" cy="2659960"/>
                      <wp:effectExtent l="0" t="0" r="698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5320" cy="2673511"/>
                              </a:xfrm>
                              <a:prstGeom prst="rect">
                                <a:avLst/>
                              </a:prstGeom>
                            </pic:spPr>
                          </pic:pic>
                        </a:graphicData>
                      </a:graphic>
                    </wp:inline>
                  </w:drawing>
                </w:r>
              </w:del>
            </w:ins>
          </w:p>
        </w:tc>
        <w:tc>
          <w:tcPr>
            <w:tcW w:w="4274" w:type="dxa"/>
            <w:vMerge/>
          </w:tcPr>
          <w:p w14:paraId="0C55761F" w14:textId="00D1724B" w:rsidR="0084183C" w:rsidDel="003C0F2B" w:rsidRDefault="0084183C">
            <w:pPr>
              <w:rPr>
                <w:ins w:id="4440" w:author="Will Thompson" w:date="2016-02-12T15:15:00Z"/>
                <w:del w:id="4441" w:author="Michele Hart" w:date="2016-09-02T22:53:00Z"/>
              </w:rPr>
            </w:pPr>
          </w:p>
        </w:tc>
      </w:tr>
    </w:tbl>
    <w:p w14:paraId="2C8A0799" w14:textId="55B258C2" w:rsidR="0084183C" w:rsidDel="003C0F2B" w:rsidRDefault="0084183C">
      <w:pPr>
        <w:rPr>
          <w:ins w:id="4442" w:author="Will Thompson" w:date="2016-02-12T15:15:00Z"/>
          <w:del w:id="4443" w:author="Michele Hart" w:date="2016-09-02T22:53:00Z"/>
        </w:rPr>
      </w:pPr>
    </w:p>
    <w:p w14:paraId="762CD229" w14:textId="46FC2EAD" w:rsidR="00D628A8" w:rsidDel="003C0F2B" w:rsidRDefault="00517189">
      <w:pPr>
        <w:rPr>
          <w:ins w:id="4444" w:author="Will Thompson" w:date="2016-02-12T15:02:00Z"/>
          <w:del w:id="4445" w:author="Michele Hart" w:date="2016-09-02T22:53:00Z"/>
        </w:rPr>
      </w:pPr>
      <w:ins w:id="4446" w:author="Will Thompson" w:date="2016-02-12T15:02:00Z">
        <w:del w:id="4447" w:author="Michele Hart" w:date="2016-09-02T22:53:00Z">
          <w:r w:rsidDel="003C0F2B">
            <w:delText>Stephen Few makes good arguments about where to draw the line in reducing the data-ink ratio vs. Tufte</w:delText>
          </w:r>
        </w:del>
      </w:ins>
      <w:ins w:id="4448" w:author="Will Thompson" w:date="2016-02-12T15:03:00Z">
        <w:del w:id="4449" w:author="Michele Hart" w:date="2016-09-02T22:53:00Z">
          <w:r w:rsidDel="003C0F2B">
            <w:delText>’s extreme view, suggesting that ‘extra’ ink can be used in many places to improve readability and storytelling:</w:delText>
          </w:r>
        </w:del>
      </w:ins>
    </w:p>
    <w:p w14:paraId="4377520B" w14:textId="75E4D4D9" w:rsidR="00030432" w:rsidRDefault="00030432">
      <w:pPr>
        <w:rPr>
          <w:ins w:id="4450" w:author="Michele Hart" w:date="2016-09-02T22:46:00Z"/>
        </w:rPr>
      </w:pPr>
      <w:ins w:id="4451" w:author="Michele Hart" w:date="2016-03-03T01:47:00Z">
        <w:r>
          <w:t>Add: info on Slicers, custom visuals.</w:t>
        </w:r>
      </w:ins>
    </w:p>
    <w:p w14:paraId="66C6794C" w14:textId="27B817E2" w:rsidR="00EA34C0" w:rsidRDefault="00EA34C0">
      <w:pPr>
        <w:rPr>
          <w:ins w:id="4452" w:author="Michele Hart" w:date="2016-09-18T17:21:00Z"/>
        </w:rPr>
      </w:pPr>
      <w:ins w:id="4453" w:author="Michele Hart" w:date="2016-09-02T22:46:00Z">
        <w:r>
          <w:rPr>
            <w:noProof/>
            <w:sz w:val="24"/>
          </w:rPr>
          <w:drawing>
            <wp:inline distT="0" distB="0" distL="0" distR="0" wp14:anchorId="7A8872C2" wp14:editId="5FA7635A">
              <wp:extent cx="5504762" cy="3295238"/>
              <wp:effectExtent l="0" t="0" r="127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glydash.png"/>
                      <pic:cNvPicPr/>
                    </pic:nvPicPr>
                    <pic:blipFill>
                      <a:blip r:embed="rId107">
                        <a:extLst>
                          <a:ext uri="{28A0092B-C50C-407E-A947-70E740481C1C}">
                            <a14:useLocalDpi xmlns:a14="http://schemas.microsoft.com/office/drawing/2010/main" val="0"/>
                          </a:ext>
                        </a:extLst>
                      </a:blip>
                      <a:stretch>
                        <a:fillRect/>
                      </a:stretch>
                    </pic:blipFill>
                    <pic:spPr>
                      <a:xfrm>
                        <a:off x="0" y="0"/>
                        <a:ext cx="5504762" cy="3295238"/>
                      </a:xfrm>
                      <a:prstGeom prst="rect">
                        <a:avLst/>
                      </a:prstGeom>
                    </pic:spPr>
                  </pic:pic>
                </a:graphicData>
              </a:graphic>
            </wp:inline>
          </w:drawing>
        </w:r>
      </w:ins>
    </w:p>
    <w:p w14:paraId="5C78F019" w14:textId="265C3406" w:rsidR="00D63F2D" w:rsidRDefault="00D63F2D">
      <w:pPr>
        <w:rPr>
          <w:ins w:id="4454" w:author="Michele Hart" w:date="2016-09-18T17:21:00Z"/>
        </w:rPr>
      </w:pPr>
    </w:p>
    <w:p w14:paraId="3A4489DF" w14:textId="42369E00" w:rsidR="00D63F2D" w:rsidRDefault="00D63F2D">
      <w:pPr>
        <w:rPr>
          <w:ins w:id="4455" w:author="Michele Hart" w:date="2016-09-18T17:21:00Z"/>
        </w:rPr>
      </w:pPr>
    </w:p>
    <w:p w14:paraId="44584349" w14:textId="6F72F8BE" w:rsidR="00D63F2D" w:rsidRDefault="00D63F2D">
      <w:pPr>
        <w:rPr>
          <w:ins w:id="4456" w:author="Michele Hart" w:date="2016-09-18T17:21:00Z"/>
        </w:rPr>
      </w:pPr>
    </w:p>
    <w:p w14:paraId="28BD7B59" w14:textId="25C6261A" w:rsidR="00D63F2D" w:rsidRDefault="00D63F2D">
      <w:pPr>
        <w:rPr>
          <w:ins w:id="4457" w:author="Michele Hart" w:date="2016-09-18T17:21:00Z"/>
        </w:rPr>
      </w:pPr>
      <w:ins w:id="4458" w:author="Michele Hart" w:date="2016-09-18T17:21:00Z">
        <w:r>
          <w:t>Todo:</w:t>
        </w:r>
      </w:ins>
    </w:p>
    <w:p w14:paraId="3DB080D9" w14:textId="363DB648" w:rsidR="00D63F2D" w:rsidRDefault="00D63F2D">
      <w:pPr>
        <w:rPr>
          <w:ins w:id="4459" w:author="Michele Hart" w:date="2016-09-18T18:27:00Z"/>
        </w:rPr>
      </w:pPr>
      <w:ins w:id="4460" w:author="Michele Hart" w:date="2016-09-18T17:21:00Z">
        <w:r>
          <w:t>Remove blanks in slicers</w:t>
        </w:r>
      </w:ins>
    </w:p>
    <w:p w14:paraId="7886B9AD" w14:textId="3DBE8BE7" w:rsidR="00E2034E" w:rsidRPr="00084A2C" w:rsidRDefault="00E2034E">
      <w:ins w:id="4461" w:author="Michele Hart" w:date="2016-09-18T18:27:00Z">
        <w:r>
          <w:t>Customize colors for medal class</w:t>
        </w:r>
      </w:ins>
    </w:p>
    <w:sectPr w:rsidR="00E2034E" w:rsidRPr="00084A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02" w:author="Will Thompson" w:date="2016-09-20T14:31:00Z" w:initials="WT">
    <w:p w14:paraId="5973C106" w14:textId="27EC2D7D" w:rsidR="00B858DE" w:rsidRDefault="00B858DE">
      <w:pPr>
        <w:pStyle w:val="CommentText"/>
      </w:pPr>
      <w:r>
        <w:rPr>
          <w:rStyle w:val="CommentReference"/>
        </w:rPr>
        <w:annotationRef/>
      </w:r>
      <w:r>
        <w:rPr>
          <w:noProof/>
        </w:rPr>
        <w:t>I reordered a few of these to make it flow better. Positioning -&gt;  relationships -&gt; whitespace -&gt; alignment. You might think it works a different way?</w:t>
      </w:r>
    </w:p>
  </w:comment>
  <w:comment w:id="667" w:author="Will Thompson" w:date="2016-09-21T09:05:00Z" w:initials="WT">
    <w:p w14:paraId="38D38542" w14:textId="6700E184" w:rsidR="00B858DE" w:rsidRDefault="00B858DE">
      <w:pPr>
        <w:pStyle w:val="CommentText"/>
      </w:pPr>
      <w:r>
        <w:rPr>
          <w:rStyle w:val="CommentReference"/>
        </w:rPr>
        <w:annotationRef/>
      </w:r>
      <w:r>
        <w:t>Add a few screenshots for this. The relative size to the overall page isn’t necessarily obvious.</w:t>
      </w:r>
    </w:p>
  </w:comment>
  <w:comment w:id="792" w:author="Michele Hart" w:date="2016-03-02T11:16:00Z" w:initials="MH">
    <w:p w14:paraId="09C4E787" w14:textId="3CCED225" w:rsidR="00B858DE" w:rsidRDefault="00B858DE">
      <w:pPr>
        <w:pStyle w:val="CommentText"/>
      </w:pPr>
      <w:r>
        <w:rPr>
          <w:rStyle w:val="CommentReference"/>
        </w:rPr>
        <w:annotationRef/>
      </w:r>
      <w:r>
        <w:t>Is having what you are calling an “overview page” the first recommendation? But evenif I have an overview page, doesn’t mean that’s where my customers will start, right?</w:t>
      </w:r>
    </w:p>
  </w:comment>
  <w:comment w:id="793" w:author="Will Thompson" w:date="2016-09-21T09:07:00Z" w:initials="WT">
    <w:p w14:paraId="38C4B0DE" w14:textId="07D7D4BE" w:rsidR="00B858DE" w:rsidRDefault="00B858DE">
      <w:pPr>
        <w:pStyle w:val="CommentText"/>
      </w:pPr>
      <w:r>
        <w:rPr>
          <w:rStyle w:val="CommentReference"/>
        </w:rPr>
        <w:annotationRef/>
      </w:r>
      <w:r>
        <w:t>I think that’s the point Marc was making, but you’re right that a user can go to any page via a URL. But if you’re controlling distribution or links to the report you can specify which page they see first. Worth also calling out that the page that was visible when you saved the report will become the ‘default’ page when people open it.</w:t>
      </w:r>
    </w:p>
  </w:comment>
  <w:comment w:id="923" w:author="Michele Hart" w:date="2016-03-02T11:23:00Z" w:initials="MH">
    <w:p w14:paraId="535C468D" w14:textId="160B68B1" w:rsidR="00B858DE" w:rsidRDefault="00B858DE">
      <w:pPr>
        <w:pStyle w:val="CommentText"/>
      </w:pPr>
      <w:r>
        <w:rPr>
          <w:rStyle w:val="CommentReference"/>
        </w:rPr>
        <w:annotationRef/>
      </w:r>
      <w:r>
        <w:rPr>
          <w:noProof/>
        </w:rPr>
        <w:t>do you mean read or interpret?</w:t>
      </w:r>
    </w:p>
  </w:comment>
  <w:comment w:id="924" w:author="Michele Hart" w:date="2016-03-02T11:50:00Z" w:initials="MH">
    <w:p w14:paraId="70489AEE" w14:textId="4C478E57" w:rsidR="00B858DE" w:rsidRDefault="00B858DE">
      <w:pPr>
        <w:pStyle w:val="CommentText"/>
      </w:pPr>
      <w:r>
        <w:rPr>
          <w:rStyle w:val="CommentReference"/>
        </w:rPr>
        <w:annotationRef/>
      </w:r>
      <w:r>
        <w:rPr>
          <w:noProof/>
        </w:rPr>
        <w:t xml:space="preserve">you write that you're going to show how to create a good report by starting with a poorly-designed one.  But these examples are completely different from the poorly designed report.  </w:t>
      </w:r>
    </w:p>
  </w:comment>
  <w:comment w:id="977" w:author="Michele Hart" w:date="2016-03-02T11:53:00Z" w:initials="MH">
    <w:p w14:paraId="0A5A61B8" w14:textId="48639048" w:rsidR="00B858DE" w:rsidRDefault="00B858DE">
      <w:pPr>
        <w:pStyle w:val="CommentText"/>
      </w:pPr>
      <w:r>
        <w:rPr>
          <w:rStyle w:val="CommentReference"/>
        </w:rPr>
        <w:annotationRef/>
      </w:r>
      <w:r>
        <w:rPr>
          <w:noProof/>
        </w:rPr>
        <w:t>is this considered a "tab"?</w:t>
      </w:r>
    </w:p>
  </w:comment>
  <w:comment w:id="1113" w:author="Will Thompson" w:date="2016-09-20T14:33:00Z" w:initials="WT">
    <w:p w14:paraId="2FA37E2E" w14:textId="22A8566B" w:rsidR="00B858DE" w:rsidRDefault="00B858DE">
      <w:pPr>
        <w:pStyle w:val="CommentText"/>
      </w:pPr>
      <w:r>
        <w:rPr>
          <w:rStyle w:val="CommentReference"/>
        </w:rPr>
        <w:annotationRef/>
      </w:r>
      <w:r>
        <w:rPr>
          <w:noProof/>
        </w:rPr>
        <w:t>Hmm. Defining a CSS file and applying it to a pbix file is a common feature request so I'd rather not refer to that. Maybe just make it a 'style guide'?</w:t>
      </w:r>
    </w:p>
  </w:comment>
  <w:comment w:id="1141" w:author="Michele Hart" w:date="2016-03-02T15:20:00Z" w:initials="MH">
    <w:p w14:paraId="749600B8" w14:textId="39A67D05" w:rsidR="00B858DE" w:rsidRDefault="00B858DE">
      <w:pPr>
        <w:pStyle w:val="CommentText"/>
      </w:pPr>
      <w:r>
        <w:rPr>
          <w:rStyle w:val="CommentReference"/>
        </w:rPr>
        <w:annotationRef/>
      </w:r>
      <w:r>
        <w:rPr>
          <w:noProof/>
        </w:rPr>
        <w:t>use a screenshot that has "Title" set to "On"</w:t>
      </w:r>
    </w:p>
  </w:comment>
  <w:comment w:id="1171" w:author="Michele Hart" w:date="2016-03-02T13:27:00Z" w:initials="MH">
    <w:p w14:paraId="691748E0" w14:textId="3D53A892" w:rsidR="00B858DE" w:rsidRDefault="00B858DE">
      <w:pPr>
        <w:pStyle w:val="CommentText"/>
      </w:pPr>
      <w:r>
        <w:rPr>
          <w:rStyle w:val="CommentReference"/>
        </w:rPr>
        <w:annotationRef/>
      </w:r>
      <w:r>
        <w:rPr>
          <w:noProof/>
        </w:rPr>
        <w:t>will all readers understand this reference?</w:t>
      </w:r>
    </w:p>
  </w:comment>
  <w:comment w:id="1952" w:author="Will Thompson" w:date="2016-09-21T09:13:00Z" w:initials="WT">
    <w:p w14:paraId="70131410" w14:textId="36DC2E60" w:rsidR="00B858DE" w:rsidRDefault="00B858DE">
      <w:pPr>
        <w:pStyle w:val="CommentText"/>
      </w:pPr>
      <w:r>
        <w:rPr>
          <w:rStyle w:val="CommentReference"/>
        </w:rPr>
        <w:annotationRef/>
      </w:r>
      <w:r>
        <w:t>You described this before, and the alignment/resizing paragraphs are probably better off above in the ‘report layout’ section.</w:t>
      </w:r>
    </w:p>
  </w:comment>
  <w:comment w:id="2132" w:author="Michele Hart" w:date="2016-03-02T15:53:00Z" w:initials="MH">
    <w:p w14:paraId="3864771C" w14:textId="013A4CB6" w:rsidR="00B858DE" w:rsidRDefault="00B858DE">
      <w:pPr>
        <w:pStyle w:val="CommentText"/>
      </w:pPr>
      <w:r>
        <w:rPr>
          <w:rStyle w:val="CommentReference"/>
        </w:rPr>
        <w:annotationRef/>
      </w:r>
      <w:r>
        <w:rPr>
          <w:noProof/>
        </w:rPr>
        <w:t>we've moved away from the term "click" and instead use "select".  This is because with things like tables and touch devices, you don't really click anymore, you select.  For 2 actions in a row, use  "select" and then "choose".</w:t>
      </w:r>
    </w:p>
  </w:comment>
  <w:comment w:id="2188" w:author="Michele Hart" w:date="2016-09-14T03:00:00Z" w:initials="MH">
    <w:p w14:paraId="56008A81" w14:textId="628D1D35" w:rsidR="00B858DE" w:rsidRDefault="00B858DE">
      <w:pPr>
        <w:pStyle w:val="CommentText"/>
      </w:pPr>
      <w:r>
        <w:rPr>
          <w:rStyle w:val="CommentReference"/>
        </w:rPr>
        <w:annotationRef/>
      </w:r>
      <w:r>
        <w:t>Or wold it be “visual to be filtered”</w:t>
      </w:r>
    </w:p>
  </w:comment>
  <w:comment w:id="2189" w:author="Will Thompson" w:date="2016-09-21T09:14:00Z" w:initials="WT">
    <w:p w14:paraId="37EBE514" w14:textId="7CA9E924" w:rsidR="00B858DE" w:rsidRDefault="00B858DE">
      <w:pPr>
        <w:pStyle w:val="CommentText"/>
      </w:pPr>
      <w:r>
        <w:rPr>
          <w:rStyle w:val="CommentReference"/>
        </w:rPr>
        <w:annotationRef/>
      </w:r>
      <w:r>
        <w:t>Some visuals only support being filtered (e.g. line chart)</w:t>
      </w:r>
    </w:p>
  </w:comment>
  <w:comment w:id="2515" w:author="Will Thompson" w:date="2016-09-21T09:16:00Z" w:initials="WT">
    <w:p w14:paraId="1D620172" w14:textId="71DC56B1" w:rsidR="00B858DE" w:rsidRDefault="00B858DE">
      <w:pPr>
        <w:pStyle w:val="CommentText"/>
      </w:pPr>
      <w:r>
        <w:rPr>
          <w:rStyle w:val="CommentReference"/>
        </w:rPr>
        <w:annotationRef/>
      </w:r>
      <w:r>
        <w:t>Should be able to use Tooltip field well</w:t>
      </w:r>
    </w:p>
  </w:comment>
  <w:comment w:id="2618" w:author="Will Thompson" w:date="2016-09-21T09:17:00Z" w:initials="WT">
    <w:p w14:paraId="7F3F70A3" w14:textId="092610C3" w:rsidR="00B858DE" w:rsidRDefault="00B858DE">
      <w:pPr>
        <w:pStyle w:val="CommentText"/>
      </w:pPr>
      <w:r>
        <w:rPr>
          <w:rStyle w:val="CommentReference"/>
        </w:rPr>
        <w:annotationRef/>
      </w:r>
      <w:r>
        <w:t>Should do, but if it’s not related you might get odd data…</w:t>
      </w:r>
    </w:p>
  </w:comment>
  <w:comment w:id="2639" w:author="Will Thompson" w:date="2016-09-21T09:17:00Z" w:initials="WT">
    <w:p w14:paraId="0BCF6AA6" w14:textId="092F864A" w:rsidR="00B858DE" w:rsidRDefault="00B858DE">
      <w:pPr>
        <w:pStyle w:val="CommentText"/>
      </w:pPr>
      <w:r>
        <w:rPr>
          <w:rStyle w:val="CommentReference"/>
        </w:rPr>
        <w:annotationRef/>
      </w:r>
      <w:r>
        <w:t>Data probably not related</w:t>
      </w:r>
    </w:p>
  </w:comment>
  <w:comment w:id="2696" w:author="Michele Hart" w:date="2016-03-02T17:03:00Z" w:initials="MH">
    <w:p w14:paraId="6DAD98B2" w14:textId="37C7CC71" w:rsidR="00B858DE" w:rsidRDefault="00B858DE">
      <w:pPr>
        <w:pStyle w:val="CommentText"/>
      </w:pPr>
      <w:r>
        <w:rPr>
          <w:rStyle w:val="CommentReference"/>
        </w:rPr>
        <w:annotationRef/>
      </w:r>
      <w:r>
        <w:rPr>
          <w:noProof/>
        </w:rPr>
        <w:t xml:space="preserve">Show me a best practice, show me application of the principles described.  Show me a bad example where the X-axis results in a meaningless viz and show me  how Small Multiples help me and show meh how setting Start and End for Y-Axis improves my viz. </w:t>
      </w:r>
    </w:p>
  </w:comment>
  <w:comment w:id="2737" w:author="Michele Hart" w:date="2016-03-02T17:33:00Z" w:initials="MH">
    <w:p w14:paraId="3D96D0FB" w14:textId="6594CDC1" w:rsidR="00B858DE" w:rsidRDefault="00B858DE">
      <w:pPr>
        <w:pStyle w:val="CommentText"/>
      </w:pPr>
      <w:r>
        <w:rPr>
          <w:rStyle w:val="CommentReference"/>
        </w:rPr>
        <w:annotationRef/>
      </w:r>
      <w:r>
        <w:rPr>
          <w:noProof/>
        </w:rPr>
        <w:t>In next section Bar charts, we compare bar charts to lin e charts.  To make that comparison effective, add another Line chart that looks at unemployment WW.</w:t>
      </w:r>
      <w:r w:rsidRPr="00F9176E">
        <w:rPr>
          <w:noProof/>
        </w:rPr>
        <w:t xml:space="preserve"> </w:t>
      </w:r>
      <w:r>
        <w:rPr>
          <w:noProof/>
        </w:rPr>
        <w:t>Add it ehre or add it in Bar chart section</w:t>
      </w:r>
    </w:p>
  </w:comment>
  <w:comment w:id="2822" w:author="Michele Hart" w:date="2016-09-14T00:26:00Z" w:initials="MH">
    <w:p w14:paraId="4AD1C6E1" w14:textId="51D60DDB" w:rsidR="00B858DE" w:rsidRDefault="00B858DE">
      <w:pPr>
        <w:pStyle w:val="CommentText"/>
      </w:pPr>
      <w:r>
        <w:rPr>
          <w:rStyle w:val="CommentReference"/>
        </w:rPr>
        <w:annotationRef/>
      </w:r>
      <w:r>
        <w:t>Redo charts with titles that can be read (larger)</w:t>
      </w:r>
    </w:p>
  </w:comment>
  <w:comment w:id="2860" w:author="Michele Hart" w:date="2016-03-02T17:13:00Z" w:initials="MH">
    <w:p w14:paraId="458EFD01" w14:textId="77777777" w:rsidR="00B858DE" w:rsidRDefault="00B858DE" w:rsidP="00E81BDE">
      <w:pPr>
        <w:pStyle w:val="CommentText"/>
      </w:pPr>
      <w:r>
        <w:rPr>
          <w:rStyle w:val="CommentReference"/>
        </w:rPr>
        <w:annotationRef/>
      </w:r>
      <w:r>
        <w:rPr>
          <w:noProof/>
        </w:rPr>
        <w:t>explain what you mean by this</w:t>
      </w:r>
    </w:p>
  </w:comment>
  <w:comment w:id="2861" w:author="Will Thompson" w:date="2016-09-21T09:20:00Z" w:initials="WT">
    <w:p w14:paraId="4BA050FB" w14:textId="40F8B565" w:rsidR="00B858DE" w:rsidRDefault="00B858DE">
      <w:pPr>
        <w:pStyle w:val="CommentText"/>
      </w:pPr>
      <w:r>
        <w:rPr>
          <w:rStyle w:val="CommentReference"/>
        </w:rPr>
        <w:annotationRef/>
      </w:r>
      <w:r>
        <w:rPr>
          <w:rStyle w:val="CommentReference"/>
        </w:rPr>
        <w:t>Let’s say you’re comparing unemployment rates over time from multiple countries. You might have data for the US going back to 1960 but UK data back to 1930. You should filter down the UK data so that your axis range is the same for both charts.</w:t>
      </w:r>
    </w:p>
  </w:comment>
  <w:comment w:id="2972" w:author="Michele Hart" w:date="2016-03-02T17:13:00Z" w:initials="MH">
    <w:p w14:paraId="7465E034" w14:textId="03572148" w:rsidR="00B858DE" w:rsidRDefault="00B858DE">
      <w:pPr>
        <w:pStyle w:val="CommentText"/>
      </w:pPr>
      <w:r>
        <w:rPr>
          <w:rStyle w:val="CommentReference"/>
        </w:rPr>
        <w:annotationRef/>
      </w:r>
      <w:r>
        <w:rPr>
          <w:noProof/>
        </w:rPr>
        <w:t>explain what you mean by this</w:t>
      </w:r>
    </w:p>
  </w:comment>
  <w:comment w:id="3055" w:author="Will Thompson" w:date="2016-02-11T10:58:00Z" w:initials="WT">
    <w:p w14:paraId="6A311E50" w14:textId="10D4F3D2" w:rsidR="00B858DE" w:rsidRPr="00942580" w:rsidRDefault="00B858DE">
      <w:pPr>
        <w:pStyle w:val="CommentText"/>
        <w:rPr>
          <w:vertAlign w:val="subscript"/>
        </w:rPr>
      </w:pPr>
      <w:r>
        <w:rPr>
          <w:rStyle w:val="CommentReference"/>
        </w:rPr>
        <w:annotationRef/>
      </w:r>
      <w:r>
        <w:t>I took this out as you can’t control it in Power BI at the moment</w:t>
      </w:r>
    </w:p>
  </w:comment>
  <w:comment w:id="3076" w:author="Will Thompson" w:date="2016-09-21T09:22:00Z" w:initials="WT">
    <w:p w14:paraId="7FB5D540" w14:textId="3CE49EC0" w:rsidR="00B858DE" w:rsidRDefault="00B858DE">
      <w:pPr>
        <w:pStyle w:val="CommentText"/>
      </w:pPr>
      <w:r>
        <w:rPr>
          <w:rStyle w:val="CommentReference"/>
        </w:rPr>
        <w:annotationRef/>
      </w:r>
      <w:r>
        <w:t>Although, there’s a school of thought that says if you have to turn labels on to make a chart useful, then you should just make it a table…</w:t>
      </w:r>
    </w:p>
  </w:comment>
  <w:comment w:id="3097" w:author="Michele Hart" w:date="2016-03-02T17:38:00Z" w:initials="MH">
    <w:p w14:paraId="6043704C" w14:textId="1638013B" w:rsidR="00B858DE" w:rsidRDefault="00B858DE">
      <w:pPr>
        <w:pStyle w:val="CommentText"/>
      </w:pPr>
      <w:r>
        <w:rPr>
          <w:rStyle w:val="CommentReference"/>
        </w:rPr>
        <w:annotationRef/>
      </w:r>
      <w:r>
        <w:rPr>
          <w:noProof/>
        </w:rPr>
        <w:t>Is this really a valid argument?  I could've just added other countries, as lines, to my line chart and easily seen how Spain compares.</w:t>
      </w:r>
    </w:p>
  </w:comment>
  <w:comment w:id="3218" w:author="Michele Hart" w:date="2016-03-03T00:10:00Z" w:initials="MH">
    <w:p w14:paraId="7CE51D01" w14:textId="7C96A3CC" w:rsidR="00B858DE" w:rsidRDefault="00B858DE">
      <w:pPr>
        <w:pStyle w:val="CommentText"/>
      </w:pPr>
      <w:r>
        <w:rPr>
          <w:rStyle w:val="CommentReference"/>
        </w:rPr>
        <w:annotationRef/>
      </w:r>
      <w:r>
        <w:rPr>
          <w:noProof/>
        </w:rPr>
        <w:t xml:space="preserve">If we're going to give examples, they should be well-designed.  This screengrab  does not follow the principles we are preaching. </w:t>
      </w:r>
    </w:p>
  </w:comment>
  <w:comment w:id="3240" w:author="Will Thompson" w:date="2016-02-11T15:42:00Z" w:initials="WT">
    <w:p w14:paraId="21E44795" w14:textId="3C847030" w:rsidR="00B858DE" w:rsidRDefault="00B858DE">
      <w:pPr>
        <w:pStyle w:val="CommentText"/>
      </w:pPr>
      <w:r>
        <w:rPr>
          <w:rStyle w:val="CommentReference"/>
        </w:rPr>
        <w:annotationRef/>
      </w:r>
      <w:r>
        <w:t>Need to replace this Power View screenshot with Power BI</w:t>
      </w:r>
    </w:p>
  </w:comment>
  <w:comment w:id="3241" w:author="Michele Hart" w:date="2016-03-03T00:40:00Z" w:initials="MH">
    <w:p w14:paraId="5D12DA61" w14:textId="5B538DB3" w:rsidR="00B858DE" w:rsidRDefault="00B858DE">
      <w:pPr>
        <w:pStyle w:val="CommentText"/>
      </w:pPr>
      <w:r>
        <w:rPr>
          <w:rStyle w:val="CommentReference"/>
        </w:rPr>
        <w:annotationRef/>
      </w:r>
      <w:r>
        <w:t>This section should contain discussion of stacked, clustered, and 100%</w:t>
      </w:r>
    </w:p>
  </w:comment>
  <w:comment w:id="3348" w:author="Michele Hart" w:date="2016-03-03T00:11:00Z" w:initials="MH">
    <w:p w14:paraId="76B28209" w14:textId="393384A3" w:rsidR="00B858DE" w:rsidRDefault="00B858DE">
      <w:pPr>
        <w:pStyle w:val="CommentText"/>
      </w:pPr>
      <w:r>
        <w:rPr>
          <w:rStyle w:val="CommentReference"/>
        </w:rPr>
        <w:annotationRef/>
      </w:r>
      <w:r>
        <w:rPr>
          <w:noProof/>
        </w:rPr>
        <w:t>this sentence in incomplete</w:t>
      </w:r>
    </w:p>
  </w:comment>
  <w:comment w:id="3363" w:author="Michele Hart" w:date="2016-03-03T00:16:00Z" w:initials="MH">
    <w:p w14:paraId="1DE2405D" w14:textId="57015C1F" w:rsidR="00B858DE" w:rsidRDefault="00B858DE">
      <w:pPr>
        <w:pStyle w:val="CommentText"/>
      </w:pPr>
      <w:r>
        <w:rPr>
          <w:rStyle w:val="CommentReference"/>
        </w:rPr>
        <w:annotationRef/>
      </w:r>
      <w:r>
        <w:t xml:space="preserve">seems strange that we’re giving a reason to NOT use stacked chart.  In preceding sections we showed best practices for using a particular viz type. </w:t>
      </w:r>
    </w:p>
  </w:comment>
  <w:comment w:id="3452" w:author="Michele Hart" w:date="2016-03-03T00:26:00Z" w:initials="MH">
    <w:p w14:paraId="1110574C" w14:textId="03D50341" w:rsidR="00B858DE" w:rsidRDefault="00B858DE">
      <w:pPr>
        <w:pStyle w:val="CommentText"/>
      </w:pPr>
      <w:r>
        <w:rPr>
          <w:rStyle w:val="CommentReference"/>
        </w:rPr>
        <w:annotationRef/>
      </w:r>
      <w:r>
        <w:t>I don’t understand what point you are trying to make here?  Or maybe trying to make 2 separate points?</w:t>
      </w:r>
    </w:p>
  </w:comment>
  <w:comment w:id="3453" w:author="Will Thompson" w:date="2016-09-21T09:24:00Z" w:initials="WT">
    <w:p w14:paraId="29AB0AFC" w14:textId="0A402B5A" w:rsidR="00B858DE" w:rsidRDefault="00B858DE">
      <w:pPr>
        <w:pStyle w:val="CommentText"/>
      </w:pPr>
      <w:r>
        <w:rPr>
          <w:rStyle w:val="CommentReference"/>
        </w:rPr>
        <w:annotationRef/>
      </w:r>
      <w:r>
        <w:t>2 points. The second is actually worth highlighting the counter example – if you want to show how the overall number has changed, but also see how the ratios have changed within each month…</w:t>
      </w:r>
    </w:p>
  </w:comment>
  <w:comment w:id="3496" w:author="Michele Hart" w:date="2016-03-03T00:27:00Z" w:initials="MH">
    <w:p w14:paraId="2D90E974" w14:textId="77777777" w:rsidR="00B858DE" w:rsidRDefault="00B858DE" w:rsidP="00797A31">
      <w:pPr>
        <w:pStyle w:val="CommentText"/>
      </w:pPr>
      <w:r>
        <w:rPr>
          <w:rStyle w:val="CommentReference"/>
        </w:rPr>
        <w:annotationRef/>
      </w:r>
      <w:r>
        <w:t>You’ve used this a few times.  I am not familiar with this term – will our readers be?</w:t>
      </w:r>
    </w:p>
  </w:comment>
  <w:comment w:id="3504" w:author="Michele Hart" w:date="2016-03-03T00:34:00Z" w:initials="MH">
    <w:p w14:paraId="2367A1A1" w14:textId="02197B8A" w:rsidR="00B858DE" w:rsidRDefault="00B858DE">
      <w:pPr>
        <w:pStyle w:val="CommentText"/>
      </w:pPr>
      <w:r>
        <w:rPr>
          <w:rStyle w:val="CommentReference"/>
        </w:rPr>
        <w:annotationRef/>
      </w:r>
      <w:r>
        <w:t>Another example of where our screenshot is poorly designed, doesn’t follow the principles we’re writing about in this doc.  Need to fix all screengrabs to apply our design principles to our samples.</w:t>
      </w:r>
    </w:p>
  </w:comment>
  <w:comment w:id="3512" w:author="Michele Hart" w:date="2016-03-03T00:27:00Z" w:initials="MH">
    <w:p w14:paraId="49A07DA8" w14:textId="5FA3E816" w:rsidR="00B858DE" w:rsidRDefault="00B858DE">
      <w:pPr>
        <w:pStyle w:val="CommentText"/>
      </w:pPr>
      <w:r>
        <w:rPr>
          <w:rStyle w:val="CommentReference"/>
        </w:rPr>
        <w:annotationRef/>
      </w:r>
      <w:r>
        <w:t>You’ve used this a few times.  I am not familiar with this term – will our readers be?</w:t>
      </w:r>
    </w:p>
  </w:comment>
  <w:comment w:id="3546" w:author="Michele Hart" w:date="2016-03-03T00:36:00Z" w:initials="MH">
    <w:p w14:paraId="0A3306E8" w14:textId="5B5C69CD" w:rsidR="00B858DE" w:rsidRDefault="00B858DE">
      <w:pPr>
        <w:pStyle w:val="CommentText"/>
      </w:pPr>
      <w:r>
        <w:rPr>
          <w:rStyle w:val="CommentReference"/>
        </w:rPr>
        <w:annotationRef/>
      </w:r>
      <w:r>
        <w:t>Can we still do it this way? I tried recently and could not.  Instead I had to explicity select the combo chart I wanted from the Viz menu.</w:t>
      </w:r>
    </w:p>
  </w:comment>
  <w:comment w:id="3597" w:author="Michele Hart" w:date="2016-03-03T00:37:00Z" w:initials="MH">
    <w:p w14:paraId="689ADA8C" w14:textId="769308DA" w:rsidR="00B858DE" w:rsidRDefault="00B858DE">
      <w:pPr>
        <w:pStyle w:val="CommentText"/>
      </w:pPr>
      <w:r>
        <w:rPr>
          <w:rStyle w:val="CommentReference"/>
        </w:rPr>
        <w:annotationRef/>
      </w:r>
      <w:r>
        <w:t xml:space="preserve">I don’t agree.  It’s fairly easy to add an extra axis to compare 2 different/differing values on a single viz. </w:t>
      </w:r>
    </w:p>
  </w:comment>
  <w:comment w:id="3682" w:author="Michele Hart" w:date="2016-03-03T00:37:00Z" w:initials="MH">
    <w:p w14:paraId="5B119D47" w14:textId="77777777" w:rsidR="00B858DE" w:rsidRDefault="00B858DE" w:rsidP="000A4DAD">
      <w:pPr>
        <w:pStyle w:val="CommentText"/>
      </w:pPr>
      <w:r>
        <w:rPr>
          <w:rStyle w:val="CommentReference"/>
        </w:rPr>
        <w:annotationRef/>
      </w:r>
      <w:r>
        <w:t xml:space="preserve">I don’t agree.  It’s fairly easy to add an extra axis to compare 2 different/differing values on a single viz. </w:t>
      </w:r>
    </w:p>
  </w:comment>
  <w:comment w:id="3746" w:author="Michele Hart" w:date="2016-03-03T01:26:00Z" w:initials="MH">
    <w:p w14:paraId="4A700629" w14:textId="16BFF699" w:rsidR="00B858DE" w:rsidRDefault="00B858DE">
      <w:pPr>
        <w:pStyle w:val="CommentText"/>
      </w:pPr>
      <w:r>
        <w:rPr>
          <w:rStyle w:val="CommentReference"/>
        </w:rPr>
        <w:annotationRef/>
      </w:r>
      <w:r>
        <w:t>I actually can’t finish this sentence because the X-Axis isn’t labeled. Also, please add labels to the bubbles or enlarge the legend because the legend is too small and faint to read and several of the colors are similar.</w:t>
      </w:r>
    </w:p>
  </w:comment>
  <w:comment w:id="3779" w:author="Michele Hart" w:date="2016-03-03T01:35:00Z" w:initials="MH">
    <w:p w14:paraId="0BA976EC" w14:textId="392099E4" w:rsidR="00B858DE" w:rsidRDefault="00B858DE">
      <w:pPr>
        <w:pStyle w:val="CommentText"/>
      </w:pPr>
      <w:r>
        <w:rPr>
          <w:rStyle w:val="CommentReference"/>
        </w:rPr>
        <w:annotationRef/>
      </w:r>
      <w:r>
        <w:t>Tell me who this guy is, not everyone will get the reference.  I didn’t.</w:t>
      </w:r>
    </w:p>
  </w:comment>
  <w:comment w:id="3943" w:author="Michele Hart" w:date="2016-09-14T01:20:00Z" w:initials="MH">
    <w:p w14:paraId="7ACBF069" w14:textId="0D82515C" w:rsidR="00B858DE" w:rsidRDefault="00B858DE">
      <w:pPr>
        <w:pStyle w:val="CommentText"/>
      </w:pPr>
      <w:r>
        <w:rPr>
          <w:rStyle w:val="CommentReference"/>
        </w:rPr>
        <w:annotationRef/>
      </w:r>
      <w:r>
        <w:t>Need new screengrab.  This one doesn’t even show Venezuela.</w:t>
      </w:r>
    </w:p>
  </w:comment>
  <w:comment w:id="4071" w:author="Michele Hart" w:date="2016-09-14T01:31:00Z" w:initials="MH">
    <w:p w14:paraId="09229412" w14:textId="03B25F59" w:rsidR="00B858DE" w:rsidRDefault="00B858DE">
      <w:pPr>
        <w:pStyle w:val="CommentText"/>
      </w:pPr>
      <w:r>
        <w:rPr>
          <w:rStyle w:val="CommentReference"/>
        </w:rPr>
        <w:annotationRef/>
      </w:r>
      <w:r>
        <w:t>What is the rest of this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73C106" w15:done="1"/>
  <w15:commentEx w15:paraId="38D38542" w15:done="1"/>
  <w15:commentEx w15:paraId="09C4E787" w15:done="0"/>
  <w15:commentEx w15:paraId="38C4B0DE" w15:paraIdParent="09C4E787" w15:done="0"/>
  <w15:commentEx w15:paraId="535C468D" w15:done="0"/>
  <w15:commentEx w15:paraId="70489AEE" w15:done="0"/>
  <w15:commentEx w15:paraId="0A5A61B8" w15:done="0"/>
  <w15:commentEx w15:paraId="2FA37E2E" w15:done="1"/>
  <w15:commentEx w15:paraId="749600B8" w15:done="0"/>
  <w15:commentEx w15:paraId="691748E0" w15:done="0"/>
  <w15:commentEx w15:paraId="70131410" w15:done="0"/>
  <w15:commentEx w15:paraId="3864771C" w15:done="0"/>
  <w15:commentEx w15:paraId="56008A81" w15:done="1"/>
  <w15:commentEx w15:paraId="37EBE514" w15:paraIdParent="56008A81" w15:done="1"/>
  <w15:commentEx w15:paraId="1D620172" w15:done="0"/>
  <w15:commentEx w15:paraId="7F3F70A3" w15:done="0"/>
  <w15:commentEx w15:paraId="0BCF6AA6" w15:done="0"/>
  <w15:commentEx w15:paraId="6DAD98B2" w15:done="0"/>
  <w15:commentEx w15:paraId="3D96D0FB" w15:done="0"/>
  <w15:commentEx w15:paraId="4AD1C6E1" w15:done="0"/>
  <w15:commentEx w15:paraId="458EFD01" w15:done="1"/>
  <w15:commentEx w15:paraId="4BA050FB" w15:paraIdParent="458EFD01" w15:done="1"/>
  <w15:commentEx w15:paraId="7465E034" w15:done="0"/>
  <w15:commentEx w15:paraId="6A311E50" w15:done="0"/>
  <w15:commentEx w15:paraId="7FB5D540" w15:done="1"/>
  <w15:commentEx w15:paraId="6043704C" w15:done="0"/>
  <w15:commentEx w15:paraId="7CE51D01" w15:done="0"/>
  <w15:commentEx w15:paraId="21E44795" w15:done="0"/>
  <w15:commentEx w15:paraId="5D12DA61" w15:done="0"/>
  <w15:commentEx w15:paraId="76B28209" w15:done="1"/>
  <w15:commentEx w15:paraId="1DE2405D" w15:done="1"/>
  <w15:commentEx w15:paraId="1110574C" w15:done="0"/>
  <w15:commentEx w15:paraId="29AB0AFC" w15:paraIdParent="1110574C" w15:done="0"/>
  <w15:commentEx w15:paraId="2D90E974" w15:done="0"/>
  <w15:commentEx w15:paraId="2367A1A1" w15:done="0"/>
  <w15:commentEx w15:paraId="49A07DA8" w15:done="0"/>
  <w15:commentEx w15:paraId="0A3306E8" w15:done="0"/>
  <w15:commentEx w15:paraId="689ADA8C" w15:done="0"/>
  <w15:commentEx w15:paraId="5B119D47" w15:done="0"/>
  <w15:commentEx w15:paraId="4A700629" w15:done="0"/>
  <w15:commentEx w15:paraId="0BA976EC" w15:done="1"/>
  <w15:commentEx w15:paraId="7ACBF069" w15:done="0"/>
  <w15:commentEx w15:paraId="0922941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emibold">
    <w:altName w:val="Arial"/>
    <w:charset w:val="00"/>
    <w:family w:val="swiss"/>
    <w:pitch w:val="variable"/>
    <w:sig w:usb0="A00002AF" w:usb1="4000205B" w:usb2="00000000" w:usb3="00000000" w:csb0="0000009F" w:csb1="00000000"/>
  </w:font>
  <w:font w:name="sourceSansPro">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579D"/>
    <w:multiLevelType w:val="hybridMultilevel"/>
    <w:tmpl w:val="F186239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240DBD"/>
    <w:multiLevelType w:val="hybridMultilevel"/>
    <w:tmpl w:val="9D36AAC0"/>
    <w:lvl w:ilvl="0" w:tplc="DCE84E1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B4752"/>
    <w:multiLevelType w:val="hybridMultilevel"/>
    <w:tmpl w:val="9978F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0F601343"/>
    <w:multiLevelType w:val="hybridMultilevel"/>
    <w:tmpl w:val="49689F24"/>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0763407"/>
    <w:multiLevelType w:val="hybridMultilevel"/>
    <w:tmpl w:val="677C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10D9F"/>
    <w:multiLevelType w:val="hybridMultilevel"/>
    <w:tmpl w:val="D4901490"/>
    <w:lvl w:ilvl="0" w:tplc="DCE84E1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B3B52"/>
    <w:multiLevelType w:val="hybridMultilevel"/>
    <w:tmpl w:val="0A0AA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43B48"/>
    <w:multiLevelType w:val="hybridMultilevel"/>
    <w:tmpl w:val="5E86A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6324EF"/>
    <w:multiLevelType w:val="hybridMultilevel"/>
    <w:tmpl w:val="2A8A521E"/>
    <w:lvl w:ilvl="0" w:tplc="8356F74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255057"/>
    <w:multiLevelType w:val="hybridMultilevel"/>
    <w:tmpl w:val="5DE48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B65D1B"/>
    <w:multiLevelType w:val="hybridMultilevel"/>
    <w:tmpl w:val="447A5106"/>
    <w:lvl w:ilvl="0" w:tplc="DCE84E1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81CBF"/>
    <w:multiLevelType w:val="hybridMultilevel"/>
    <w:tmpl w:val="28022404"/>
    <w:lvl w:ilvl="0" w:tplc="DCE84E16">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CC4B77"/>
    <w:multiLevelType w:val="hybridMultilevel"/>
    <w:tmpl w:val="770461F8"/>
    <w:lvl w:ilvl="0" w:tplc="0A56D12E">
      <w:start w:val="1"/>
      <w:numFmt w:val="decimal"/>
      <w:pStyle w:val="Figure"/>
      <w:lvlText w:val="Figure %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7187254"/>
    <w:multiLevelType w:val="hybridMultilevel"/>
    <w:tmpl w:val="C20490E6"/>
    <w:lvl w:ilvl="0" w:tplc="0712A03A">
      <w:start w:val="2"/>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7E11CE"/>
    <w:multiLevelType w:val="hybridMultilevel"/>
    <w:tmpl w:val="61402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A33287"/>
    <w:multiLevelType w:val="hybridMultilevel"/>
    <w:tmpl w:val="093ED272"/>
    <w:lvl w:ilvl="0" w:tplc="04090015">
      <w:start w:val="1"/>
      <w:numFmt w:val="upperLetter"/>
      <w:lvlText w:val="%1."/>
      <w:lvlJc w:val="left"/>
      <w:pPr>
        <w:ind w:left="1080" w:hanging="360"/>
      </w:pPr>
    </w:lvl>
    <w:lvl w:ilvl="1" w:tplc="04090015">
      <w:start w:val="1"/>
      <w:numFmt w:val="upp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CB2CA9"/>
    <w:multiLevelType w:val="hybridMultilevel"/>
    <w:tmpl w:val="3BB03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733AC"/>
    <w:multiLevelType w:val="hybridMultilevel"/>
    <w:tmpl w:val="FC14537C"/>
    <w:lvl w:ilvl="0" w:tplc="5DC27126">
      <w:start w:val="4"/>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4B00EE"/>
    <w:multiLevelType w:val="hybridMultilevel"/>
    <w:tmpl w:val="ACC46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A23325"/>
    <w:multiLevelType w:val="hybridMultilevel"/>
    <w:tmpl w:val="954296C6"/>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C496E35"/>
    <w:multiLevelType w:val="hybridMultilevel"/>
    <w:tmpl w:val="5A6C7A42"/>
    <w:lvl w:ilvl="0" w:tplc="476A2E8E">
      <w:start w:val="5"/>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5C4415"/>
    <w:multiLevelType w:val="hybridMultilevel"/>
    <w:tmpl w:val="42201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220750"/>
    <w:multiLevelType w:val="hybridMultilevel"/>
    <w:tmpl w:val="5A6691E2"/>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13137A3"/>
    <w:multiLevelType w:val="hybridMultilevel"/>
    <w:tmpl w:val="38ACA8C8"/>
    <w:lvl w:ilvl="0" w:tplc="4B4875C4">
      <w:start w:val="3"/>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40136D"/>
    <w:multiLevelType w:val="hybridMultilevel"/>
    <w:tmpl w:val="E8046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8F6006"/>
    <w:multiLevelType w:val="hybridMultilevel"/>
    <w:tmpl w:val="3CE6D892"/>
    <w:lvl w:ilvl="0" w:tplc="B066ED78">
      <w:start w:val="6"/>
      <w:numFmt w:val="upp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943F52"/>
    <w:multiLevelType w:val="hybridMultilevel"/>
    <w:tmpl w:val="3E083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590EBB"/>
    <w:multiLevelType w:val="hybridMultilevel"/>
    <w:tmpl w:val="A2D2C2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E91DE1"/>
    <w:multiLevelType w:val="hybridMultilevel"/>
    <w:tmpl w:val="FB101732"/>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E6C30AA"/>
    <w:multiLevelType w:val="hybridMultilevel"/>
    <w:tmpl w:val="F6CC9108"/>
    <w:lvl w:ilvl="0" w:tplc="3D0A0336">
      <w:start w:val="17"/>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D4114E"/>
    <w:multiLevelType w:val="hybridMultilevel"/>
    <w:tmpl w:val="19B8E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D934A6"/>
    <w:multiLevelType w:val="hybridMultilevel"/>
    <w:tmpl w:val="177EC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326904"/>
    <w:multiLevelType w:val="hybridMultilevel"/>
    <w:tmpl w:val="3D94B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42745A"/>
    <w:multiLevelType w:val="multilevel"/>
    <w:tmpl w:val="09BE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3C6770"/>
    <w:multiLevelType w:val="hybridMultilevel"/>
    <w:tmpl w:val="5E8EDEF2"/>
    <w:lvl w:ilvl="0" w:tplc="04090001">
      <w:start w:val="1"/>
      <w:numFmt w:val="bullet"/>
      <w:lvlText w:val=""/>
      <w:lvlJc w:val="left"/>
      <w:pPr>
        <w:ind w:left="1447" w:hanging="360"/>
      </w:pPr>
      <w:rPr>
        <w:rFonts w:ascii="Symbol" w:hAnsi="Symbol" w:hint="default"/>
      </w:rPr>
    </w:lvl>
    <w:lvl w:ilvl="1" w:tplc="04090003">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6" w15:restartNumberingAfterBreak="0">
    <w:nsid w:val="7F746BC3"/>
    <w:multiLevelType w:val="hybridMultilevel"/>
    <w:tmpl w:val="AE8A8368"/>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5"/>
  </w:num>
  <w:num w:numId="2">
    <w:abstractNumId w:val="31"/>
  </w:num>
  <w:num w:numId="3">
    <w:abstractNumId w:val="28"/>
  </w:num>
  <w:num w:numId="4">
    <w:abstractNumId w:val="8"/>
  </w:num>
  <w:num w:numId="5">
    <w:abstractNumId w:val="15"/>
  </w:num>
  <w:num w:numId="6">
    <w:abstractNumId w:val="9"/>
  </w:num>
  <w:num w:numId="7">
    <w:abstractNumId w:val="0"/>
  </w:num>
  <w:num w:numId="8">
    <w:abstractNumId w:val="10"/>
  </w:num>
  <w:num w:numId="9">
    <w:abstractNumId w:val="3"/>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10">
    <w:abstractNumId w:val="16"/>
  </w:num>
  <w:num w:numId="11">
    <w:abstractNumId w:val="4"/>
  </w:num>
  <w:num w:numId="12">
    <w:abstractNumId w:val="14"/>
  </w:num>
  <w:num w:numId="13">
    <w:abstractNumId w:val="20"/>
  </w:num>
  <w:num w:numId="14">
    <w:abstractNumId w:val="24"/>
  </w:num>
  <w:num w:numId="15">
    <w:abstractNumId w:val="36"/>
  </w:num>
  <w:num w:numId="16">
    <w:abstractNumId w:val="18"/>
  </w:num>
  <w:num w:numId="17">
    <w:abstractNumId w:val="23"/>
  </w:num>
  <w:num w:numId="18">
    <w:abstractNumId w:val="21"/>
  </w:num>
  <w:num w:numId="19">
    <w:abstractNumId w:val="29"/>
  </w:num>
  <w:num w:numId="20">
    <w:abstractNumId w:val="26"/>
  </w:num>
  <w:num w:numId="21">
    <w:abstractNumId w:val="12"/>
  </w:num>
  <w:num w:numId="22">
    <w:abstractNumId w:val="11"/>
  </w:num>
  <w:num w:numId="23">
    <w:abstractNumId w:val="1"/>
  </w:num>
  <w:num w:numId="24">
    <w:abstractNumId w:val="6"/>
  </w:num>
  <w:num w:numId="25">
    <w:abstractNumId w:val="30"/>
  </w:num>
  <w:num w:numId="26">
    <w:abstractNumId w:val="5"/>
  </w:num>
  <w:num w:numId="27">
    <w:abstractNumId w:val="17"/>
  </w:num>
  <w:num w:numId="28">
    <w:abstractNumId w:val="34"/>
  </w:num>
  <w:num w:numId="29">
    <w:abstractNumId w:val="7"/>
  </w:num>
  <w:num w:numId="30">
    <w:abstractNumId w:val="19"/>
  </w:num>
  <w:num w:numId="31">
    <w:abstractNumId w:val="27"/>
  </w:num>
  <w:num w:numId="32">
    <w:abstractNumId w:val="2"/>
  </w:num>
  <w:num w:numId="33">
    <w:abstractNumId w:val="22"/>
  </w:num>
  <w:num w:numId="34">
    <w:abstractNumId w:val="13"/>
  </w:num>
  <w:num w:numId="35">
    <w:abstractNumId w:val="33"/>
  </w:num>
  <w:num w:numId="36">
    <w:abstractNumId w:val="13"/>
  </w:num>
  <w:num w:numId="37">
    <w:abstractNumId w:val="32"/>
  </w:num>
  <w:num w:numId="38">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hele Hart">
    <w15:presenceInfo w15:providerId="AD" w15:userId="S-1-5-21-2127521184-1604012920-1887927527-46676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0D6"/>
    <w:rsid w:val="00001917"/>
    <w:rsid w:val="00010827"/>
    <w:rsid w:val="00012F46"/>
    <w:rsid w:val="000239B9"/>
    <w:rsid w:val="00030432"/>
    <w:rsid w:val="00030A31"/>
    <w:rsid w:val="00031ABD"/>
    <w:rsid w:val="000361D8"/>
    <w:rsid w:val="00044D8E"/>
    <w:rsid w:val="00050A34"/>
    <w:rsid w:val="00052D20"/>
    <w:rsid w:val="00054C62"/>
    <w:rsid w:val="0005611D"/>
    <w:rsid w:val="00061988"/>
    <w:rsid w:val="00063258"/>
    <w:rsid w:val="000636FA"/>
    <w:rsid w:val="00063C79"/>
    <w:rsid w:val="00076E1E"/>
    <w:rsid w:val="000834C3"/>
    <w:rsid w:val="00084A2C"/>
    <w:rsid w:val="000860A4"/>
    <w:rsid w:val="000869DC"/>
    <w:rsid w:val="00091E61"/>
    <w:rsid w:val="000A4DAD"/>
    <w:rsid w:val="000A703B"/>
    <w:rsid w:val="000C2BEA"/>
    <w:rsid w:val="000C5C37"/>
    <w:rsid w:val="000D2786"/>
    <w:rsid w:val="000E2ECA"/>
    <w:rsid w:val="000E527F"/>
    <w:rsid w:val="00103C94"/>
    <w:rsid w:val="00107423"/>
    <w:rsid w:val="001104FC"/>
    <w:rsid w:val="00112BFE"/>
    <w:rsid w:val="00130734"/>
    <w:rsid w:val="00131D5B"/>
    <w:rsid w:val="00156FC2"/>
    <w:rsid w:val="001626A3"/>
    <w:rsid w:val="00170604"/>
    <w:rsid w:val="00171E39"/>
    <w:rsid w:val="00175271"/>
    <w:rsid w:val="00175D63"/>
    <w:rsid w:val="00176C8C"/>
    <w:rsid w:val="001778FF"/>
    <w:rsid w:val="001814D1"/>
    <w:rsid w:val="00182113"/>
    <w:rsid w:val="001A02CD"/>
    <w:rsid w:val="001A3CFC"/>
    <w:rsid w:val="001B0CE8"/>
    <w:rsid w:val="001C2C2F"/>
    <w:rsid w:val="001C734A"/>
    <w:rsid w:val="001F2F2A"/>
    <w:rsid w:val="001F7911"/>
    <w:rsid w:val="00200F24"/>
    <w:rsid w:val="00206AF6"/>
    <w:rsid w:val="00210333"/>
    <w:rsid w:val="0021043C"/>
    <w:rsid w:val="00210925"/>
    <w:rsid w:val="0021674F"/>
    <w:rsid w:val="00233392"/>
    <w:rsid w:val="00234AA8"/>
    <w:rsid w:val="002367E7"/>
    <w:rsid w:val="002526D8"/>
    <w:rsid w:val="00255A79"/>
    <w:rsid w:val="00264A73"/>
    <w:rsid w:val="00264DA6"/>
    <w:rsid w:val="00275D39"/>
    <w:rsid w:val="00280E3D"/>
    <w:rsid w:val="00286E70"/>
    <w:rsid w:val="002878BE"/>
    <w:rsid w:val="002A234C"/>
    <w:rsid w:val="002B4A7C"/>
    <w:rsid w:val="002C2AAF"/>
    <w:rsid w:val="002D1A94"/>
    <w:rsid w:val="002D359F"/>
    <w:rsid w:val="002D35B9"/>
    <w:rsid w:val="002D57CD"/>
    <w:rsid w:val="002E65E5"/>
    <w:rsid w:val="003016F2"/>
    <w:rsid w:val="003102F5"/>
    <w:rsid w:val="00323C22"/>
    <w:rsid w:val="00326F2C"/>
    <w:rsid w:val="00331FE5"/>
    <w:rsid w:val="003330E5"/>
    <w:rsid w:val="00334772"/>
    <w:rsid w:val="00342AE6"/>
    <w:rsid w:val="00343E05"/>
    <w:rsid w:val="003505C9"/>
    <w:rsid w:val="00350F58"/>
    <w:rsid w:val="00351332"/>
    <w:rsid w:val="00364100"/>
    <w:rsid w:val="00371140"/>
    <w:rsid w:val="00375F1F"/>
    <w:rsid w:val="00384545"/>
    <w:rsid w:val="00386002"/>
    <w:rsid w:val="003865E0"/>
    <w:rsid w:val="0038661D"/>
    <w:rsid w:val="00392F0C"/>
    <w:rsid w:val="0039391B"/>
    <w:rsid w:val="003A3797"/>
    <w:rsid w:val="003B305D"/>
    <w:rsid w:val="003C0F2B"/>
    <w:rsid w:val="003D197A"/>
    <w:rsid w:val="003D1C1D"/>
    <w:rsid w:val="003F2FD1"/>
    <w:rsid w:val="00404C4F"/>
    <w:rsid w:val="0040764E"/>
    <w:rsid w:val="00407A02"/>
    <w:rsid w:val="00412FFB"/>
    <w:rsid w:val="004156C2"/>
    <w:rsid w:val="00417486"/>
    <w:rsid w:val="00421411"/>
    <w:rsid w:val="00436400"/>
    <w:rsid w:val="0045062D"/>
    <w:rsid w:val="00454A21"/>
    <w:rsid w:val="004630AB"/>
    <w:rsid w:val="00472228"/>
    <w:rsid w:val="004A3295"/>
    <w:rsid w:val="004A4E36"/>
    <w:rsid w:val="004A711C"/>
    <w:rsid w:val="004B5618"/>
    <w:rsid w:val="004B7841"/>
    <w:rsid w:val="004C136F"/>
    <w:rsid w:val="004D01EE"/>
    <w:rsid w:val="004D1102"/>
    <w:rsid w:val="004D3E65"/>
    <w:rsid w:val="004F41FC"/>
    <w:rsid w:val="00504B66"/>
    <w:rsid w:val="00507610"/>
    <w:rsid w:val="00510C8A"/>
    <w:rsid w:val="00513E76"/>
    <w:rsid w:val="00514D54"/>
    <w:rsid w:val="0051557C"/>
    <w:rsid w:val="00517189"/>
    <w:rsid w:val="00534969"/>
    <w:rsid w:val="00537961"/>
    <w:rsid w:val="00541921"/>
    <w:rsid w:val="00545778"/>
    <w:rsid w:val="00553EA8"/>
    <w:rsid w:val="005543E6"/>
    <w:rsid w:val="00564710"/>
    <w:rsid w:val="00565EB4"/>
    <w:rsid w:val="00572DC1"/>
    <w:rsid w:val="005752DC"/>
    <w:rsid w:val="005A3933"/>
    <w:rsid w:val="005A3DC9"/>
    <w:rsid w:val="005A7C33"/>
    <w:rsid w:val="005B1FEE"/>
    <w:rsid w:val="005B51FF"/>
    <w:rsid w:val="005B5E74"/>
    <w:rsid w:val="005B733E"/>
    <w:rsid w:val="005C6578"/>
    <w:rsid w:val="005C6C91"/>
    <w:rsid w:val="005D442B"/>
    <w:rsid w:val="005E2DE2"/>
    <w:rsid w:val="005E3598"/>
    <w:rsid w:val="005E6976"/>
    <w:rsid w:val="005E751F"/>
    <w:rsid w:val="00600A86"/>
    <w:rsid w:val="006022EA"/>
    <w:rsid w:val="00605A81"/>
    <w:rsid w:val="00621125"/>
    <w:rsid w:val="006218BE"/>
    <w:rsid w:val="006241BB"/>
    <w:rsid w:val="006251C0"/>
    <w:rsid w:val="006758D9"/>
    <w:rsid w:val="0068433D"/>
    <w:rsid w:val="0068578B"/>
    <w:rsid w:val="006955ED"/>
    <w:rsid w:val="006969C9"/>
    <w:rsid w:val="006B3931"/>
    <w:rsid w:val="006C007D"/>
    <w:rsid w:val="006D06E8"/>
    <w:rsid w:val="006D5EB8"/>
    <w:rsid w:val="006F37C6"/>
    <w:rsid w:val="0070201A"/>
    <w:rsid w:val="00717DB8"/>
    <w:rsid w:val="00730743"/>
    <w:rsid w:val="00737206"/>
    <w:rsid w:val="00755A55"/>
    <w:rsid w:val="00765BFB"/>
    <w:rsid w:val="00774A1B"/>
    <w:rsid w:val="00797A31"/>
    <w:rsid w:val="007C2645"/>
    <w:rsid w:val="007C7444"/>
    <w:rsid w:val="007D4EEB"/>
    <w:rsid w:val="007F20B7"/>
    <w:rsid w:val="007F5323"/>
    <w:rsid w:val="00810E8D"/>
    <w:rsid w:val="0081100C"/>
    <w:rsid w:val="00811305"/>
    <w:rsid w:val="00834685"/>
    <w:rsid w:val="00836578"/>
    <w:rsid w:val="00837EB5"/>
    <w:rsid w:val="0084183C"/>
    <w:rsid w:val="00852FD8"/>
    <w:rsid w:val="00856057"/>
    <w:rsid w:val="00875857"/>
    <w:rsid w:val="008854D0"/>
    <w:rsid w:val="0089492B"/>
    <w:rsid w:val="00894DBE"/>
    <w:rsid w:val="008D12DC"/>
    <w:rsid w:val="008D73CF"/>
    <w:rsid w:val="008E494A"/>
    <w:rsid w:val="00900EAF"/>
    <w:rsid w:val="00904666"/>
    <w:rsid w:val="00907EDC"/>
    <w:rsid w:val="00913049"/>
    <w:rsid w:val="00921D9A"/>
    <w:rsid w:val="00942580"/>
    <w:rsid w:val="00944D71"/>
    <w:rsid w:val="00955BBA"/>
    <w:rsid w:val="00961446"/>
    <w:rsid w:val="009654E7"/>
    <w:rsid w:val="00991745"/>
    <w:rsid w:val="009A4DA0"/>
    <w:rsid w:val="009B609F"/>
    <w:rsid w:val="009B7D2C"/>
    <w:rsid w:val="009D1C0F"/>
    <w:rsid w:val="009E04D3"/>
    <w:rsid w:val="009E258E"/>
    <w:rsid w:val="009F32FD"/>
    <w:rsid w:val="00A0262E"/>
    <w:rsid w:val="00A0315B"/>
    <w:rsid w:val="00A07208"/>
    <w:rsid w:val="00A074B3"/>
    <w:rsid w:val="00A1629C"/>
    <w:rsid w:val="00A31580"/>
    <w:rsid w:val="00A60FC8"/>
    <w:rsid w:val="00A64A9C"/>
    <w:rsid w:val="00A65A1F"/>
    <w:rsid w:val="00A65A70"/>
    <w:rsid w:val="00A67CB2"/>
    <w:rsid w:val="00A86DCB"/>
    <w:rsid w:val="00A9202B"/>
    <w:rsid w:val="00AA3F1E"/>
    <w:rsid w:val="00AB3E02"/>
    <w:rsid w:val="00AD2AA5"/>
    <w:rsid w:val="00AD365D"/>
    <w:rsid w:val="00AE04F3"/>
    <w:rsid w:val="00AE08ED"/>
    <w:rsid w:val="00AE71F9"/>
    <w:rsid w:val="00AF6ACA"/>
    <w:rsid w:val="00B00D60"/>
    <w:rsid w:val="00B13441"/>
    <w:rsid w:val="00B1375E"/>
    <w:rsid w:val="00B25BBB"/>
    <w:rsid w:val="00B375FC"/>
    <w:rsid w:val="00B44A87"/>
    <w:rsid w:val="00B45288"/>
    <w:rsid w:val="00B46113"/>
    <w:rsid w:val="00B72B71"/>
    <w:rsid w:val="00B858DE"/>
    <w:rsid w:val="00B877EE"/>
    <w:rsid w:val="00B93CEE"/>
    <w:rsid w:val="00B94D11"/>
    <w:rsid w:val="00BA1455"/>
    <w:rsid w:val="00BA34FE"/>
    <w:rsid w:val="00BA7A1C"/>
    <w:rsid w:val="00BB1020"/>
    <w:rsid w:val="00BB6B8D"/>
    <w:rsid w:val="00BC2824"/>
    <w:rsid w:val="00BC7CA8"/>
    <w:rsid w:val="00BD0BDF"/>
    <w:rsid w:val="00BE69AC"/>
    <w:rsid w:val="00BF527E"/>
    <w:rsid w:val="00BF759F"/>
    <w:rsid w:val="00BF7837"/>
    <w:rsid w:val="00C01822"/>
    <w:rsid w:val="00C056C1"/>
    <w:rsid w:val="00C05C4E"/>
    <w:rsid w:val="00C0799B"/>
    <w:rsid w:val="00C1415D"/>
    <w:rsid w:val="00C16245"/>
    <w:rsid w:val="00C267B4"/>
    <w:rsid w:val="00C26BC1"/>
    <w:rsid w:val="00C30876"/>
    <w:rsid w:val="00CA4F56"/>
    <w:rsid w:val="00CB4218"/>
    <w:rsid w:val="00CD313D"/>
    <w:rsid w:val="00CD55C7"/>
    <w:rsid w:val="00D10FBA"/>
    <w:rsid w:val="00D14E69"/>
    <w:rsid w:val="00D17004"/>
    <w:rsid w:val="00D436CC"/>
    <w:rsid w:val="00D628A8"/>
    <w:rsid w:val="00D63F2D"/>
    <w:rsid w:val="00D653E8"/>
    <w:rsid w:val="00D72F09"/>
    <w:rsid w:val="00D748AF"/>
    <w:rsid w:val="00D76569"/>
    <w:rsid w:val="00D77224"/>
    <w:rsid w:val="00D86F10"/>
    <w:rsid w:val="00D87AF2"/>
    <w:rsid w:val="00DB6932"/>
    <w:rsid w:val="00DC3206"/>
    <w:rsid w:val="00DC45A4"/>
    <w:rsid w:val="00DD0ADA"/>
    <w:rsid w:val="00DD7EF5"/>
    <w:rsid w:val="00DE64F0"/>
    <w:rsid w:val="00DE7D0A"/>
    <w:rsid w:val="00DF7B05"/>
    <w:rsid w:val="00E10163"/>
    <w:rsid w:val="00E13991"/>
    <w:rsid w:val="00E1422E"/>
    <w:rsid w:val="00E2034E"/>
    <w:rsid w:val="00E23E92"/>
    <w:rsid w:val="00E300D3"/>
    <w:rsid w:val="00E40F02"/>
    <w:rsid w:val="00E43941"/>
    <w:rsid w:val="00E62143"/>
    <w:rsid w:val="00E6590C"/>
    <w:rsid w:val="00E66265"/>
    <w:rsid w:val="00E81BDE"/>
    <w:rsid w:val="00E8586E"/>
    <w:rsid w:val="00E8793E"/>
    <w:rsid w:val="00EA24B1"/>
    <w:rsid w:val="00EA34C0"/>
    <w:rsid w:val="00EB1507"/>
    <w:rsid w:val="00EC412E"/>
    <w:rsid w:val="00ED4DB6"/>
    <w:rsid w:val="00ED5751"/>
    <w:rsid w:val="00ED71E7"/>
    <w:rsid w:val="00EE0E4D"/>
    <w:rsid w:val="00EF6341"/>
    <w:rsid w:val="00F00F0C"/>
    <w:rsid w:val="00F07923"/>
    <w:rsid w:val="00F3273C"/>
    <w:rsid w:val="00F44575"/>
    <w:rsid w:val="00F4793F"/>
    <w:rsid w:val="00F51771"/>
    <w:rsid w:val="00F70496"/>
    <w:rsid w:val="00F71DAE"/>
    <w:rsid w:val="00F74B16"/>
    <w:rsid w:val="00F77E3A"/>
    <w:rsid w:val="00F9176E"/>
    <w:rsid w:val="00FA5665"/>
    <w:rsid w:val="00FC1BA2"/>
    <w:rsid w:val="00FC270D"/>
    <w:rsid w:val="00FD60D6"/>
    <w:rsid w:val="00FE7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0E64"/>
  <w15:chartTrackingRefBased/>
  <w15:docId w15:val="{7EF8330C-F58F-42ED-ADBE-616BA47B2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57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37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A14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A145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8454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0D6"/>
    <w:pPr>
      <w:ind w:left="720"/>
      <w:contextualSpacing/>
    </w:pPr>
  </w:style>
  <w:style w:type="paragraph" w:styleId="BalloonText">
    <w:name w:val="Balloon Text"/>
    <w:basedOn w:val="Normal"/>
    <w:link w:val="BalloonTextChar"/>
    <w:uiPriority w:val="99"/>
    <w:semiHidden/>
    <w:unhideWhenUsed/>
    <w:rsid w:val="006218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18BE"/>
    <w:rPr>
      <w:rFonts w:ascii="Segoe UI" w:hAnsi="Segoe UI" w:cs="Segoe UI"/>
      <w:sz w:val="18"/>
      <w:szCs w:val="18"/>
    </w:rPr>
  </w:style>
  <w:style w:type="character" w:customStyle="1" w:styleId="Heading1Char">
    <w:name w:val="Heading 1 Char"/>
    <w:basedOn w:val="DefaultParagraphFont"/>
    <w:link w:val="Heading1"/>
    <w:uiPriority w:val="9"/>
    <w:rsid w:val="00ED575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1375E"/>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A1455"/>
    <w:rPr>
      <w:rFonts w:ascii="Segoe UI" w:hAnsi="Segoe UI"/>
      <w:color w:val="0563C1" w:themeColor="hyperlink"/>
      <w:u w:val="single"/>
    </w:rPr>
  </w:style>
  <w:style w:type="paragraph" w:customStyle="1" w:styleId="Heading1Numbered">
    <w:name w:val="Heading 1 (Numbered)"/>
    <w:basedOn w:val="Normal"/>
    <w:next w:val="Normal"/>
    <w:uiPriority w:val="14"/>
    <w:qFormat/>
    <w:rsid w:val="00BA1455"/>
    <w:pPr>
      <w:keepNext/>
      <w:keepLines/>
      <w:pageBreakBefore/>
      <w:numPr>
        <w:numId w:val="9"/>
      </w:numPr>
      <w:tabs>
        <w:tab w:val="left" w:pos="1440"/>
      </w:tabs>
      <w:spacing w:before="360" w:after="360" w:line="600" w:lineRule="exact"/>
      <w:outlineLvl w:val="0"/>
    </w:pPr>
    <w:rPr>
      <w:rFonts w:ascii="Segoe UI" w:hAnsi="Segoe UI"/>
      <w:color w:val="008AC8"/>
      <w:spacing w:val="10"/>
      <w:sz w:val="36"/>
      <w:szCs w:val="48"/>
    </w:rPr>
  </w:style>
  <w:style w:type="paragraph" w:customStyle="1" w:styleId="Heading2Numbered">
    <w:name w:val="Heading 2 (Numbered)"/>
    <w:basedOn w:val="Heading1Numbered"/>
    <w:next w:val="Normal"/>
    <w:uiPriority w:val="14"/>
    <w:qFormat/>
    <w:rsid w:val="00BA1455"/>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14"/>
    <w:qFormat/>
    <w:rsid w:val="00BA1455"/>
    <w:pPr>
      <w:numPr>
        <w:ilvl w:val="2"/>
      </w:numPr>
      <w:spacing w:before="240"/>
      <w:outlineLvl w:val="2"/>
    </w:pPr>
    <w:rPr>
      <w:sz w:val="28"/>
      <w:szCs w:val="28"/>
    </w:rPr>
  </w:style>
  <w:style w:type="paragraph" w:customStyle="1" w:styleId="Heading4Numbered">
    <w:name w:val="Heading 4 (Numbered)"/>
    <w:basedOn w:val="Heading3Numbered"/>
    <w:next w:val="Normal"/>
    <w:uiPriority w:val="99"/>
    <w:unhideWhenUsed/>
    <w:rsid w:val="00BA1455"/>
    <w:pPr>
      <w:numPr>
        <w:ilvl w:val="3"/>
      </w:numPr>
      <w:outlineLvl w:val="3"/>
    </w:pPr>
    <w:rPr>
      <w:sz w:val="24"/>
    </w:rPr>
  </w:style>
  <w:style w:type="paragraph" w:customStyle="1" w:styleId="NumHeading3">
    <w:name w:val="Num Heading 3"/>
    <w:basedOn w:val="Heading3"/>
    <w:next w:val="Normal"/>
    <w:semiHidden/>
    <w:rsid w:val="00BA1455"/>
    <w:pPr>
      <w:keepNext w:val="0"/>
      <w:keepLines w:val="0"/>
      <w:widowControl w:val="0"/>
      <w:numPr>
        <w:ilvl w:val="5"/>
        <w:numId w:val="9"/>
      </w:numPr>
      <w:tabs>
        <w:tab w:val="left" w:pos="1440"/>
      </w:tabs>
      <w:spacing w:before="120" w:after="60" w:line="240" w:lineRule="auto"/>
      <w:outlineLvl w:val="9"/>
    </w:pPr>
    <w:rPr>
      <w:rFonts w:ascii="Segoe UI" w:eastAsia="Segoe Semibold" w:hAnsi="Segoe UI" w:cs="Segoe Semibold"/>
      <w:bCs/>
      <w:color w:val="333333"/>
      <w:sz w:val="16"/>
      <w:szCs w:val="26"/>
      <w:lang w:eastAsia="en-AU"/>
    </w:rPr>
  </w:style>
  <w:style w:type="paragraph" w:customStyle="1" w:styleId="NumHeading4">
    <w:name w:val="Num Heading 4"/>
    <w:basedOn w:val="Heading4"/>
    <w:next w:val="Normal"/>
    <w:semiHidden/>
    <w:rsid w:val="00BA1455"/>
    <w:pPr>
      <w:keepNext w:val="0"/>
      <w:keepLines w:val="0"/>
      <w:widowControl w:val="0"/>
      <w:numPr>
        <w:ilvl w:val="6"/>
        <w:numId w:val="9"/>
      </w:numPr>
      <w:tabs>
        <w:tab w:val="left" w:pos="1440"/>
      </w:tabs>
      <w:spacing w:before="120" w:after="60" w:line="240" w:lineRule="auto"/>
      <w:ind w:hanging="1080"/>
      <w:outlineLvl w:val="9"/>
    </w:pPr>
    <w:rPr>
      <w:rFonts w:ascii="Segoe UI" w:eastAsia="Segoe Semibold" w:hAnsi="Segoe UI" w:cs="Segoe Semibold"/>
      <w:bCs/>
      <w:color w:val="333333"/>
      <w:sz w:val="16"/>
      <w:szCs w:val="24"/>
      <w:lang w:eastAsia="en-AU"/>
    </w:rPr>
  </w:style>
  <w:style w:type="character" w:customStyle="1" w:styleId="Heading3Char">
    <w:name w:val="Heading 3 Char"/>
    <w:basedOn w:val="DefaultParagraphFont"/>
    <w:link w:val="Heading3"/>
    <w:uiPriority w:val="9"/>
    <w:rsid w:val="00BA145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A1455"/>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942580"/>
    <w:rPr>
      <w:sz w:val="16"/>
      <w:szCs w:val="16"/>
    </w:rPr>
  </w:style>
  <w:style w:type="paragraph" w:styleId="CommentText">
    <w:name w:val="annotation text"/>
    <w:basedOn w:val="Normal"/>
    <w:link w:val="CommentTextChar"/>
    <w:uiPriority w:val="99"/>
    <w:semiHidden/>
    <w:unhideWhenUsed/>
    <w:rsid w:val="00942580"/>
    <w:pPr>
      <w:spacing w:line="240" w:lineRule="auto"/>
    </w:pPr>
    <w:rPr>
      <w:sz w:val="20"/>
      <w:szCs w:val="20"/>
    </w:rPr>
  </w:style>
  <w:style w:type="character" w:customStyle="1" w:styleId="CommentTextChar">
    <w:name w:val="Comment Text Char"/>
    <w:basedOn w:val="DefaultParagraphFont"/>
    <w:link w:val="CommentText"/>
    <w:uiPriority w:val="99"/>
    <w:semiHidden/>
    <w:rsid w:val="00942580"/>
    <w:rPr>
      <w:sz w:val="20"/>
      <w:szCs w:val="20"/>
    </w:rPr>
  </w:style>
  <w:style w:type="paragraph" w:styleId="CommentSubject">
    <w:name w:val="annotation subject"/>
    <w:basedOn w:val="CommentText"/>
    <w:next w:val="CommentText"/>
    <w:link w:val="CommentSubjectChar"/>
    <w:uiPriority w:val="99"/>
    <w:semiHidden/>
    <w:unhideWhenUsed/>
    <w:rsid w:val="00942580"/>
    <w:rPr>
      <w:b/>
      <w:bCs/>
    </w:rPr>
  </w:style>
  <w:style w:type="character" w:customStyle="1" w:styleId="CommentSubjectChar">
    <w:name w:val="Comment Subject Char"/>
    <w:basedOn w:val="CommentTextChar"/>
    <w:link w:val="CommentSubject"/>
    <w:uiPriority w:val="99"/>
    <w:semiHidden/>
    <w:rsid w:val="00942580"/>
    <w:rPr>
      <w:b/>
      <w:bCs/>
      <w:sz w:val="20"/>
      <w:szCs w:val="20"/>
    </w:rPr>
  </w:style>
  <w:style w:type="paragraph" w:styleId="TOCHeading">
    <w:name w:val="TOC Heading"/>
    <w:basedOn w:val="Heading1"/>
    <w:next w:val="Normal"/>
    <w:uiPriority w:val="39"/>
    <w:unhideWhenUsed/>
    <w:qFormat/>
    <w:rsid w:val="00131D5B"/>
    <w:pPr>
      <w:outlineLvl w:val="9"/>
    </w:pPr>
  </w:style>
  <w:style w:type="paragraph" w:styleId="TOC1">
    <w:name w:val="toc 1"/>
    <w:basedOn w:val="Normal"/>
    <w:next w:val="Normal"/>
    <w:autoRedefine/>
    <w:uiPriority w:val="39"/>
    <w:unhideWhenUsed/>
    <w:rsid w:val="00131D5B"/>
    <w:pPr>
      <w:spacing w:after="100"/>
    </w:pPr>
  </w:style>
  <w:style w:type="paragraph" w:styleId="TOC2">
    <w:name w:val="toc 2"/>
    <w:basedOn w:val="Normal"/>
    <w:next w:val="Normal"/>
    <w:autoRedefine/>
    <w:uiPriority w:val="39"/>
    <w:unhideWhenUsed/>
    <w:rsid w:val="00131D5B"/>
    <w:pPr>
      <w:spacing w:after="100"/>
      <w:ind w:left="220"/>
    </w:pPr>
  </w:style>
  <w:style w:type="paragraph" w:styleId="TOC3">
    <w:name w:val="toc 3"/>
    <w:basedOn w:val="Normal"/>
    <w:next w:val="Normal"/>
    <w:autoRedefine/>
    <w:uiPriority w:val="39"/>
    <w:unhideWhenUsed/>
    <w:rsid w:val="00131D5B"/>
    <w:pPr>
      <w:spacing w:after="100"/>
      <w:ind w:left="440"/>
    </w:pPr>
  </w:style>
  <w:style w:type="paragraph" w:styleId="Title">
    <w:name w:val="Title"/>
    <w:basedOn w:val="Normal"/>
    <w:next w:val="Normal"/>
    <w:link w:val="TitleChar"/>
    <w:uiPriority w:val="10"/>
    <w:qFormat/>
    <w:rsid w:val="002109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0925"/>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41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25BBB"/>
    <w:pPr>
      <w:spacing w:after="0" w:line="240" w:lineRule="auto"/>
    </w:pPr>
  </w:style>
  <w:style w:type="paragraph" w:styleId="NormalWeb">
    <w:name w:val="Normal (Web)"/>
    <w:basedOn w:val="Normal"/>
    <w:uiPriority w:val="99"/>
    <w:semiHidden/>
    <w:unhideWhenUsed/>
    <w:rsid w:val="00C05C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05C4E"/>
  </w:style>
  <w:style w:type="character" w:styleId="Emphasis">
    <w:name w:val="Emphasis"/>
    <w:basedOn w:val="DefaultParagraphFont"/>
    <w:uiPriority w:val="20"/>
    <w:qFormat/>
    <w:rsid w:val="00C05C4E"/>
    <w:rPr>
      <w:i/>
      <w:iCs/>
    </w:rPr>
  </w:style>
  <w:style w:type="character" w:styleId="Strong">
    <w:name w:val="Strong"/>
    <w:basedOn w:val="DefaultParagraphFont"/>
    <w:uiPriority w:val="22"/>
    <w:qFormat/>
    <w:rsid w:val="007F20B7"/>
    <w:rPr>
      <w:b/>
      <w:bCs/>
    </w:rPr>
  </w:style>
  <w:style w:type="paragraph" w:customStyle="1" w:styleId="Figure">
    <w:name w:val="Figure"/>
    <w:basedOn w:val="Normal"/>
    <w:next w:val="Normal"/>
    <w:link w:val="FigureChar"/>
    <w:autoRedefine/>
    <w:qFormat/>
    <w:rsid w:val="00412FFB"/>
    <w:pPr>
      <w:numPr>
        <w:numId w:val="36"/>
      </w:numPr>
      <w:tabs>
        <w:tab w:val="left" w:pos="1440"/>
        <w:tab w:val="left" w:pos="2160"/>
      </w:tabs>
      <w:ind w:left="0" w:firstLine="0"/>
      <w:pPrChange w:id="0" w:author="Michele Hart" w:date="2016-11-22T22:48:00Z">
        <w:pPr>
          <w:spacing w:after="160" w:line="259" w:lineRule="auto"/>
        </w:pPr>
      </w:pPrChange>
    </w:pPr>
    <w:rPr>
      <w:rFonts w:ascii="Times New Roman" w:hAnsi="Times New Roman"/>
      <w:color w:val="7F7F7F" w:themeColor="text1" w:themeTint="80"/>
      <w:rPrChange w:id="0" w:author="Michele Hart" w:date="2016-11-22T22:48:00Z">
        <w:rPr>
          <w:rFonts w:eastAsiaTheme="minorHAnsi" w:cstheme="minorBidi"/>
          <w:sz w:val="22"/>
          <w:szCs w:val="22"/>
          <w:lang w:val="en-US" w:eastAsia="en-US" w:bidi="ar-SA"/>
        </w:rPr>
      </w:rPrChange>
    </w:rPr>
  </w:style>
  <w:style w:type="character" w:customStyle="1" w:styleId="Heading5Char">
    <w:name w:val="Heading 5 Char"/>
    <w:basedOn w:val="DefaultParagraphFont"/>
    <w:link w:val="Heading5"/>
    <w:uiPriority w:val="9"/>
    <w:rsid w:val="00384545"/>
    <w:rPr>
      <w:rFonts w:asciiTheme="majorHAnsi" w:eastAsiaTheme="majorEastAsia" w:hAnsiTheme="majorHAnsi" w:cstheme="majorBidi"/>
      <w:color w:val="2E74B5" w:themeColor="accent1" w:themeShade="BF"/>
    </w:rPr>
  </w:style>
  <w:style w:type="character" w:customStyle="1" w:styleId="FigureChar">
    <w:name w:val="Figure Char"/>
    <w:basedOn w:val="DefaultParagraphFont"/>
    <w:link w:val="Figure"/>
    <w:rsid w:val="00412FFB"/>
    <w:rPr>
      <w:rFonts w:ascii="Times New Roman" w:hAnsi="Times New Roman"/>
      <w:color w:val="7F7F7F" w:themeColor="text1" w:themeTint="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4045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microsoft.com/office/2011/relationships/people" Target="peop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738DC0BF6E40A4EA3E0A0D85C79B012" ma:contentTypeVersion="6" ma:contentTypeDescription="Create a new document." ma:contentTypeScope="" ma:versionID="6aa68ad793289d14b9f1374286851a16">
  <xsd:schema xmlns:xsd="http://www.w3.org/2001/XMLSchema" xmlns:xs="http://www.w3.org/2001/XMLSchema" xmlns:p="http://schemas.microsoft.com/office/2006/metadata/properties" xmlns:ns1="http://schemas.microsoft.com/sharepoint/v3" xmlns:ns2="30fb93ac-7d13-4781-8062-f455925ce793" targetNamespace="http://schemas.microsoft.com/office/2006/metadata/properties" ma:root="true" ma:fieldsID="16af0efa800f76c837d76338f532ad7f" ns1:_="" ns2:_="">
    <xsd:import namespace="http://schemas.microsoft.com/sharepoint/v3"/>
    <xsd:import namespace="30fb93ac-7d13-4781-8062-f455925ce793"/>
    <xsd:element name="properties">
      <xsd:complexType>
        <xsd:sequence>
          <xsd:element name="documentManagement">
            <xsd:complexType>
              <xsd:all>
                <xsd:element ref="ns2:SharedWithUsers" minOccurs="0"/>
                <xsd:element ref="ns2:SharedWithDetails" minOccurs="0"/>
                <xsd:element ref="ns1:_ip_UnifiedCompliancePolicyProperties" minOccurs="0"/>
                <xsd:element ref="ns1:_ip_UnifiedCompliancePolicyUIAction"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0fb93ac-7d13-4781-8062-f455925ce79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element name="LastSharedByTime" ma:index="13"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30fb93ac-7d13-4781-8062-f455925ce793">
      <UserInfo>
        <DisplayName>Bhanu Neti</DisplayName>
        <AccountId>69</AccountId>
        <AccountType/>
      </UserInfo>
      <UserInfo>
        <DisplayName>Steven Kim</DisplayName>
        <AccountId>70</AccountId>
        <AccountType/>
      </UserInfo>
      <UserInfo>
        <DisplayName>Tamer Farag</DisplayName>
        <AccountId>43</AccountId>
        <AccountType/>
      </UserInfo>
      <UserInfo>
        <DisplayName>Amy Taricco</DisplayName>
        <AccountId>77</AccountId>
        <AccountType/>
      </UserInfo>
      <UserInfo>
        <DisplayName>John Ratajczak</DisplayName>
        <AccountId>78</AccountId>
        <AccountType/>
      </UserInfo>
      <UserInfo>
        <DisplayName>Benjamin Rush</DisplayName>
        <AccountId>79</AccountId>
        <AccountType/>
      </UserInfo>
      <UserInfo>
        <DisplayName>Bethany Heck</DisplayName>
        <AccountId>80</AccountId>
        <AccountType/>
      </UserInfo>
      <UserInfo>
        <DisplayName>Adam Saxton</DisplayName>
        <AccountId>82</AccountId>
        <AccountType/>
      </UserInfo>
      <UserInfo>
        <DisplayName>Russell Roman</DisplayName>
        <AccountId>84</AccountId>
        <AccountType/>
      </UserInfo>
      <UserInfo>
        <DisplayName>Sarina Stevens</DisplayName>
        <AccountId>57</AccountId>
        <AccountType/>
      </UserInfo>
      <UserInfo>
        <DisplayName>Marc Reguera</DisplayName>
        <AccountId>39</AccountId>
        <AccountType/>
      </UserInfo>
    </SharedWithUsers>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DFAD7-9707-462F-90F1-01FC1CE0EE99}">
  <ds:schemaRefs>
    <ds:schemaRef ds:uri="http://schemas.microsoft.com/sharepoint/v3/contenttype/forms"/>
  </ds:schemaRefs>
</ds:datastoreItem>
</file>

<file path=customXml/itemProps2.xml><?xml version="1.0" encoding="utf-8"?>
<ds:datastoreItem xmlns:ds="http://schemas.openxmlformats.org/officeDocument/2006/customXml" ds:itemID="{99745F26-6477-4B60-BAAC-6AEA4CF364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0fb93ac-7d13-4781-8062-f455925ce7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1F414B-0A04-4030-BD58-FF5F9C0B47B7}">
  <ds:schemaRefs>
    <ds:schemaRef ds:uri="http://purl.org/dc/elements/1.1/"/>
    <ds:schemaRef ds:uri="http://schemas.microsoft.com/office/2006/documentManagement/types"/>
    <ds:schemaRef ds:uri="http://schemas.microsoft.com/sharepoint/v3"/>
    <ds:schemaRef ds:uri="http://purl.org/dc/terms/"/>
    <ds:schemaRef ds:uri="http://schemas.openxmlformats.org/package/2006/metadata/core-properties"/>
    <ds:schemaRef ds:uri="http://purl.org/dc/dcmitype/"/>
    <ds:schemaRef ds:uri="http://schemas.microsoft.com/office/infopath/2007/PartnerControls"/>
    <ds:schemaRef ds:uri="30fb93ac-7d13-4781-8062-f455925ce793"/>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9B549A96-6BB9-43A9-BB1A-D7FF6AB3E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8155</TotalTime>
  <Pages>56</Pages>
  <Words>11831</Words>
  <Characters>67443</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Reguera</dc:creator>
  <cp:keywords/>
  <dc:description/>
  <cp:lastModifiedBy>Michele Hart</cp:lastModifiedBy>
  <cp:revision>3</cp:revision>
  <dcterms:created xsi:type="dcterms:W3CDTF">2016-09-03T04:22:00Z</dcterms:created>
  <dcterms:modified xsi:type="dcterms:W3CDTF">2016-11-23T04:31:00Z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0x010100C738DC0BF6E40A4EA3E0A0D85C79B012</vt:lpwstr>
  </property>
</Properties>
</file>